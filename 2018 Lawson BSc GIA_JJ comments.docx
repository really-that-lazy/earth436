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04CDB2C" w14:textId="77777777" w:rsidR="003F02A9" w:rsidRDefault="003F02A9">
      <w:pPr>
        <w:widowControl/>
        <w:rPr>
          <w:lang w:val="en-CA"/>
        </w:rPr>
      </w:pPr>
    </w:p>
    <w:p w14:paraId="2F80F85C" w14:textId="77777777" w:rsidR="003F02A9" w:rsidRDefault="003F02A9">
      <w:pPr>
        <w:widowControl/>
        <w:rPr>
          <w:lang w:val="en-CA"/>
        </w:rPr>
      </w:pPr>
    </w:p>
    <w:p w14:paraId="01C49EF1" w14:textId="77777777" w:rsidR="003F02A9" w:rsidRDefault="003F02A9">
      <w:pPr>
        <w:widowControl/>
        <w:rPr>
          <w:lang w:val="en-CA"/>
        </w:rPr>
      </w:pPr>
      <w:r>
        <w:rPr>
          <w:lang w:val="en-CA"/>
        </w:rPr>
        <w:br/>
        <w:t xml:space="preserve">Obtaining rates of glacial isostatic adjustment from </w:t>
      </w:r>
      <w:ins w:id="0" w:author="John J" w:date="2018-05-18T12:47:00Z">
        <w:r>
          <w:rPr>
            <w:lang w:val="en-CA"/>
          </w:rPr>
          <w:t>u</w:t>
        </w:r>
      </w:ins>
      <w:del w:id="1" w:author="John J" w:date="2018-05-18T12:47:00Z">
        <w:r w:rsidDel="003F02A9">
          <w:rPr>
            <w:lang w:val="en-CA"/>
          </w:rPr>
          <w:delText>U</w:delText>
        </w:r>
      </w:del>
      <w:r>
        <w:rPr>
          <w:lang w:val="en-CA"/>
        </w:rPr>
        <w:t xml:space="preserve">nequally spaced data </w:t>
      </w:r>
      <w:r>
        <w:rPr>
          <w:lang w:val="en-CA"/>
        </w:rPr>
        <w:br/>
      </w:r>
      <w:r>
        <w:rPr>
          <w:lang w:val="en-CA"/>
        </w:rPr>
        <w:br/>
        <w:t>John Lawson</w:t>
      </w:r>
      <w:r>
        <w:rPr>
          <w:lang w:val="en-CA"/>
        </w:rPr>
        <w:br/>
        <w:t xml:space="preserve"> University of Waterloo Earth Sciences Honours Thesis</w:t>
      </w:r>
    </w:p>
    <w:p w14:paraId="6F123BE5" w14:textId="77777777" w:rsidR="003F02A9" w:rsidRDefault="003F02A9">
      <w:pPr>
        <w:widowControl/>
        <w:rPr>
          <w:lang w:val="en-CA"/>
        </w:rPr>
      </w:pPr>
    </w:p>
    <w:p w14:paraId="2990B0D0" w14:textId="77777777" w:rsidR="003F02A9" w:rsidRDefault="003F02A9">
      <w:pPr>
        <w:pStyle w:val="Heading3"/>
        <w:widowControl/>
        <w:rPr>
          <w:rFonts w:cs="Times New Roman"/>
          <w:bCs w:val="0"/>
          <w:lang w:val="en-CA"/>
        </w:rPr>
      </w:pPr>
      <w:bookmarkStart w:id="2" w:name="x1-1000"/>
      <w:bookmarkEnd w:id="2"/>
      <w:r>
        <w:rPr>
          <w:rFonts w:cs="Times New Roman"/>
          <w:bCs w:val="0"/>
          <w:lang w:val="en-CA"/>
        </w:rPr>
        <w:t>Contents</w:t>
      </w:r>
    </w:p>
    <w:p w14:paraId="2EDBE644" w14:textId="77777777" w:rsidR="003F02A9" w:rsidRDefault="003F02A9">
      <w:pPr>
        <w:widowControl/>
        <w:rPr>
          <w:lang w:val="en-CA"/>
        </w:rPr>
      </w:pPr>
      <w:commentRangeStart w:id="3"/>
      <w:r>
        <w:rPr>
          <w:lang w:val="en-CA"/>
        </w:rPr>
        <w:t xml:space="preserve">1 </w:t>
      </w:r>
      <w:commentRangeEnd w:id="3"/>
      <w:r>
        <w:rPr>
          <w:rStyle w:val="CommentReference"/>
        </w:rPr>
        <w:commentReference w:id="3"/>
      </w:r>
      <w:hyperlink w:anchor="x1-20001" w:history="1">
        <w:r>
          <w:rPr>
            <w:lang w:val="en-CA"/>
          </w:rPr>
          <w:t>Abstract</w:t>
        </w:r>
      </w:hyperlink>
      <w:r>
        <w:rPr>
          <w:lang w:val="en-CA"/>
        </w:rPr>
        <w:t xml:space="preserve"> </w:t>
      </w:r>
      <w:r>
        <w:rPr>
          <w:lang w:val="en-CA"/>
        </w:rPr>
        <w:br/>
        <w:t xml:space="preserve">2 </w:t>
      </w:r>
      <w:hyperlink w:anchor="x1-30002" w:history="1">
        <w:r>
          <w:rPr>
            <w:lang w:val="en-CA"/>
          </w:rPr>
          <w:t>Introduction</w:t>
        </w:r>
      </w:hyperlink>
      <w:r>
        <w:rPr>
          <w:lang w:val="en-CA"/>
        </w:rPr>
        <w:t xml:space="preserve"> </w:t>
      </w:r>
      <w:r>
        <w:rPr>
          <w:lang w:val="en-CA"/>
        </w:rPr>
        <w:br/>
        <w:t xml:space="preserve">3 </w:t>
      </w:r>
      <w:hyperlink w:anchor="x1-40003" w:history="1">
        <w:r>
          <w:rPr>
            <w:lang w:val="en-CA"/>
          </w:rPr>
          <w:t>Previous Work</w:t>
        </w:r>
      </w:hyperlink>
      <w:r>
        <w:rPr>
          <w:lang w:val="en-CA"/>
        </w:rPr>
        <w:t xml:space="preserve"> </w:t>
      </w:r>
      <w:r>
        <w:rPr>
          <w:lang w:val="en-CA"/>
        </w:rPr>
        <w:br/>
        <w:t xml:space="preserve">4 </w:t>
      </w:r>
      <w:hyperlink w:anchor="x1-50004" w:history="1">
        <w:r>
          <w:rPr>
            <w:lang w:val="en-CA"/>
          </w:rPr>
          <w:t>Methods</w:t>
        </w:r>
      </w:hyperlink>
      <w:r>
        <w:rPr>
          <w:lang w:val="en-CA"/>
        </w:rPr>
        <w:t xml:space="preserve"> </w:t>
      </w:r>
      <w:r>
        <w:rPr>
          <w:lang w:val="en-CA"/>
        </w:rPr>
        <w:br/>
        <w:t xml:space="preserve">5 </w:t>
      </w:r>
      <w:hyperlink w:anchor="x1-60005" w:history="1">
        <w:r>
          <w:rPr>
            <w:lang w:val="en-CA"/>
          </w:rPr>
          <w:t>Discussion</w:t>
        </w:r>
      </w:hyperlink>
      <w:r>
        <w:rPr>
          <w:lang w:val="en-CA"/>
        </w:rPr>
        <w:t xml:space="preserve"> </w:t>
      </w:r>
      <w:r>
        <w:rPr>
          <w:lang w:val="en-CA"/>
        </w:rPr>
        <w:br/>
        <w:t xml:space="preserve">5.1 </w:t>
      </w:r>
      <w:hyperlink w:anchor="x1-70005.1" w:history="1">
        <w:r>
          <w:rPr>
            <w:lang w:val="en-CA"/>
          </w:rPr>
          <w:t>GIA Calculation Results</w:t>
        </w:r>
      </w:hyperlink>
      <w:r>
        <w:rPr>
          <w:lang w:val="en-CA"/>
        </w:rPr>
        <w:t xml:space="preserve"> </w:t>
      </w:r>
      <w:r>
        <w:rPr>
          <w:lang w:val="en-CA"/>
        </w:rPr>
        <w:br/>
        <w:t xml:space="preserve">5.1.1 </w:t>
      </w:r>
      <w:hyperlink w:anchor="x1-80005.1.1" w:history="1">
        <w:r>
          <w:rPr>
            <w:lang w:val="en-CA"/>
          </w:rPr>
          <w:t>ATB-BATB</w:t>
        </w:r>
      </w:hyperlink>
      <w:r>
        <w:rPr>
          <w:lang w:val="en-CA"/>
        </w:rPr>
        <w:t xml:space="preserve"> </w:t>
      </w:r>
      <w:r>
        <w:rPr>
          <w:lang w:val="en-CA"/>
        </w:rPr>
        <w:br/>
        <w:t xml:space="preserve">5.1.2 </w:t>
      </w:r>
      <w:hyperlink w:anchor="x1-90005.1.2" w:history="1">
        <w:r>
          <w:rPr>
            <w:lang w:val="en-CA"/>
          </w:rPr>
          <w:t>TAHB-BATB</w:t>
        </w:r>
      </w:hyperlink>
      <w:r>
        <w:rPr>
          <w:lang w:val="en-CA"/>
        </w:rPr>
        <w:t xml:space="preserve"> </w:t>
      </w:r>
      <w:r>
        <w:rPr>
          <w:lang w:val="en-CA"/>
        </w:rPr>
        <w:br/>
        <w:t xml:space="preserve">5.1.3 </w:t>
      </w:r>
      <w:hyperlink w:anchor="x1-100005.1.3" w:history="1">
        <w:r>
          <w:rPr>
            <w:lang w:val="en-CA"/>
          </w:rPr>
          <w:t>TAHB-ATB</w:t>
        </w:r>
      </w:hyperlink>
      <w:r>
        <w:rPr>
          <w:lang w:val="en-CA"/>
        </w:rPr>
        <w:t xml:space="preserve"> </w:t>
      </w:r>
      <w:r>
        <w:rPr>
          <w:lang w:val="en-CA"/>
        </w:rPr>
        <w:br/>
        <w:t xml:space="preserve">5.1.4 </w:t>
      </w:r>
      <w:hyperlink w:anchor="x1-110005.1.4" w:history="1">
        <w:r>
          <w:rPr>
            <w:lang w:val="en-CA"/>
          </w:rPr>
          <w:t>GTB-BATB</w:t>
        </w:r>
      </w:hyperlink>
      <w:r>
        <w:rPr>
          <w:lang w:val="en-CA"/>
        </w:rPr>
        <w:t xml:space="preserve"> </w:t>
      </w:r>
      <w:r>
        <w:rPr>
          <w:lang w:val="en-CA"/>
        </w:rPr>
        <w:br/>
        <w:t xml:space="preserve">5.1.5 </w:t>
      </w:r>
      <w:hyperlink w:anchor="x1-120005.1.5" w:history="1">
        <w:r>
          <w:rPr>
            <w:lang w:val="en-CA"/>
          </w:rPr>
          <w:t>GTB-ATB</w:t>
        </w:r>
      </w:hyperlink>
      <w:r>
        <w:rPr>
          <w:lang w:val="en-CA"/>
        </w:rPr>
        <w:t xml:space="preserve"> </w:t>
      </w:r>
      <w:r>
        <w:rPr>
          <w:lang w:val="en-CA"/>
        </w:rPr>
        <w:br/>
        <w:t xml:space="preserve">5.1.6 </w:t>
      </w:r>
      <w:hyperlink w:anchor="x1-130005.1.6" w:history="1">
        <w:r>
          <w:rPr>
            <w:lang w:val="en-CA"/>
          </w:rPr>
          <w:t>GTB-TAHB</w:t>
        </w:r>
      </w:hyperlink>
      <w:r>
        <w:rPr>
          <w:lang w:val="en-CA"/>
        </w:rPr>
        <w:t xml:space="preserve"> </w:t>
      </w:r>
      <w:r>
        <w:rPr>
          <w:lang w:val="en-CA"/>
        </w:rPr>
        <w:br/>
        <w:t xml:space="preserve">5.1.7 </w:t>
      </w:r>
      <w:hyperlink w:anchor="x1-140005.1.7" w:history="1">
        <w:r>
          <w:rPr>
            <w:lang w:val="en-CA"/>
          </w:rPr>
          <w:t>Complete Table of GIA Rate comparisons</w:t>
        </w:r>
      </w:hyperlink>
      <w:r>
        <w:rPr>
          <w:lang w:val="en-CA"/>
        </w:rPr>
        <w:t xml:space="preserve"> </w:t>
      </w:r>
      <w:r>
        <w:rPr>
          <w:lang w:val="en-CA"/>
        </w:rPr>
        <w:br/>
        <w:t xml:space="preserve">6 </w:t>
      </w:r>
      <w:hyperlink w:anchor="x1-150006" w:history="1">
        <w:r>
          <w:rPr>
            <w:lang w:val="en-CA"/>
          </w:rPr>
          <w:t>References</w:t>
        </w:r>
      </w:hyperlink>
      <w:r>
        <w:rPr>
          <w:lang w:val="en-CA"/>
        </w:rPr>
        <w:t xml:space="preserve"> </w:t>
      </w:r>
      <w:r>
        <w:rPr>
          <w:lang w:val="en-CA"/>
        </w:rPr>
        <w:br/>
        <w:t xml:space="preserve">7 </w:t>
      </w:r>
      <w:hyperlink w:anchor="x1-160007" w:history="1">
        <w:r>
          <w:rPr>
            <w:lang w:val="en-CA"/>
          </w:rPr>
          <w:t>Appendix</w:t>
        </w:r>
      </w:hyperlink>
      <w:r>
        <w:rPr>
          <w:lang w:val="en-CA"/>
        </w:rPr>
        <w:t xml:space="preserve"> </w:t>
      </w:r>
      <w:r>
        <w:rPr>
          <w:lang w:val="en-CA"/>
        </w:rPr>
        <w:br/>
        <w:t xml:space="preserve">7.1 </w:t>
      </w:r>
      <w:hyperlink w:anchor="x1-170007.1" w:history="1">
        <w:r>
          <w:rPr>
            <w:lang w:val="en-CA"/>
          </w:rPr>
          <w:t>Source code for giaModel.py</w:t>
        </w:r>
      </w:hyperlink>
      <w:r>
        <w:rPr>
          <w:lang w:val="en-CA"/>
        </w:rPr>
        <w:t xml:space="preserve"> </w:t>
      </w:r>
      <w:r>
        <w:rPr>
          <w:lang w:val="en-CA"/>
        </w:rPr>
        <w:br/>
        <w:t xml:space="preserve">7.2 </w:t>
      </w:r>
      <w:hyperlink w:anchor="x1-180007.2" w:history="1">
        <w:r>
          <w:rPr>
            <w:lang w:val="en-CA"/>
          </w:rPr>
          <w:t xml:space="preserve">Source code for giaUtils.py </w:t>
        </w:r>
      </w:hyperlink>
      <w:r>
        <w:rPr>
          <w:lang w:val="en-CA"/>
        </w:rPr>
        <w:br/>
        <w:t xml:space="preserve">7.3 </w:t>
      </w:r>
      <w:hyperlink w:anchor="x1-190007.3" w:history="1">
        <w:r>
          <w:rPr>
            <w:lang w:val="en-CA"/>
          </w:rPr>
          <w:t>Source code for rawhide/bootstrapper.py</w:t>
        </w:r>
      </w:hyperlink>
      <w:r>
        <w:rPr>
          <w:lang w:val="en-CA"/>
        </w:rPr>
        <w:t xml:space="preserve"> </w:t>
      </w:r>
      <w:r>
        <w:rPr>
          <w:lang w:val="en-CA"/>
        </w:rPr>
        <w:br/>
        <w:t xml:space="preserve">7.4 </w:t>
      </w:r>
      <w:hyperlink w:anchor="x1-200007.4" w:history="1">
        <w:r>
          <w:rPr>
            <w:lang w:val="en-CA"/>
          </w:rPr>
          <w:t>Source code for rawData.py</w:t>
        </w:r>
      </w:hyperlink>
      <w:r>
        <w:rPr>
          <w:lang w:val="en-CA"/>
        </w:rPr>
        <w:t xml:space="preserve"> </w:t>
      </w:r>
      <w:r>
        <w:rPr>
          <w:lang w:val="en-CA"/>
        </w:rPr>
        <w:br/>
        <w:t xml:space="preserve">7.5 </w:t>
      </w:r>
      <w:hyperlink w:anchor="x1-210007.5" w:history="1">
        <w:r>
          <w:rPr>
            <w:lang w:val="en-CA"/>
          </w:rPr>
          <w:t>Source code for dataModel.py</w:t>
        </w:r>
      </w:hyperlink>
      <w:r>
        <w:rPr>
          <w:lang w:val="en-CA"/>
        </w:rPr>
        <w:t xml:space="preserve"> </w:t>
      </w:r>
      <w:r>
        <w:rPr>
          <w:lang w:val="en-CA"/>
        </w:rPr>
        <w:br/>
        <w:t xml:space="preserve">7.6 </w:t>
      </w:r>
      <w:hyperlink w:anchor="x1-220007.6" w:history="1">
        <w:r>
          <w:rPr>
            <w:lang w:val="en-CA"/>
          </w:rPr>
          <w:t>Source code for linearInterpolationModel.py</w:t>
        </w:r>
      </w:hyperlink>
      <w:r>
        <w:rPr>
          <w:lang w:val="en-CA"/>
        </w:rPr>
        <w:t xml:space="preserve"> </w:t>
      </w:r>
    </w:p>
    <w:p w14:paraId="451D9C37" w14:textId="77777777" w:rsidR="003F02A9" w:rsidRDefault="003F02A9">
      <w:pPr>
        <w:pStyle w:val="Heading3"/>
        <w:widowControl/>
        <w:rPr>
          <w:rFonts w:cs="Times New Roman"/>
          <w:bCs w:val="0"/>
          <w:lang w:val="en-CA"/>
        </w:rPr>
      </w:pPr>
      <w:commentRangeStart w:id="4"/>
      <w:r>
        <w:rPr>
          <w:rFonts w:cs="Times New Roman"/>
          <w:bCs w:val="0"/>
          <w:lang w:val="en-CA"/>
        </w:rPr>
        <w:t xml:space="preserve">1 </w:t>
      </w:r>
      <w:commentRangeEnd w:id="4"/>
      <w:r w:rsidR="001165AF">
        <w:rPr>
          <w:rStyle w:val="CommentReference"/>
          <w:rFonts w:ascii="Times New Roman" w:hAnsi="Times New Roman" w:cs="Times New Roman"/>
          <w:b w:val="0"/>
          <w:bCs w:val="0"/>
        </w:rPr>
        <w:commentReference w:id="4"/>
      </w:r>
      <w:r>
        <w:rPr>
          <w:rFonts w:cs="Times New Roman"/>
          <w:bCs w:val="0"/>
          <w:lang w:val="en-CA"/>
        </w:rPr>
        <w:t>Abstract</w:t>
      </w:r>
    </w:p>
    <w:p w14:paraId="1BFEB7D5" w14:textId="77777777" w:rsidR="003F02A9" w:rsidRDefault="003F02A9">
      <w:pPr>
        <w:widowControl/>
        <w:rPr>
          <w:lang w:val="en-CA"/>
        </w:rPr>
      </w:pPr>
      <w:r>
        <w:rPr>
          <w:lang w:val="en-CA"/>
        </w:rPr>
        <w:t xml:space="preserve">The ground surface underlying the Laurentian Great Lakes is currently undergoing vertical adjustment after being depressed by the weight of an ice sheet formed in the most recent glacial period during the </w:t>
      </w:r>
      <w:proofErr w:type="spellStart"/>
      <w:r>
        <w:rPr>
          <w:lang w:val="en-CA"/>
        </w:rPr>
        <w:t>Wisconsonian</w:t>
      </w:r>
      <w:proofErr w:type="spellEnd"/>
      <w:r>
        <w:rPr>
          <w:lang w:val="en-CA"/>
        </w:rPr>
        <w:t xml:space="preserve">. The rate of glacial isostatic adjustment (GIA) varies by location, </w:t>
      </w:r>
      <w:commentRangeStart w:id="5"/>
      <w:r>
        <w:rPr>
          <w:lang w:val="en-CA"/>
        </w:rPr>
        <w:t>and</w:t>
      </w:r>
      <w:commentRangeEnd w:id="5"/>
      <w:r>
        <w:rPr>
          <w:rStyle w:val="CommentReference"/>
        </w:rPr>
        <w:commentReference w:id="5"/>
      </w:r>
      <w:r>
        <w:rPr>
          <w:lang w:val="en-CA"/>
        </w:rPr>
        <w:t xml:space="preserve"> </w:t>
      </w:r>
      <w:del w:id="6" w:author="John J" w:date="2018-05-18T12:49:00Z">
        <w:r w:rsidDel="003F02A9">
          <w:rPr>
            <w:lang w:val="en-CA"/>
          </w:rPr>
          <w:delText xml:space="preserve">strongly </w:delText>
        </w:r>
      </w:del>
      <w:r>
        <w:rPr>
          <w:lang w:val="en-CA"/>
        </w:rPr>
        <w:t xml:space="preserve">influences the flow of water in the Laurentian Great Lakes (LGL) as the inclination of the ground surface </w:t>
      </w:r>
      <w:ins w:id="7" w:author="John J" w:date="2018-05-18T12:52:00Z">
        <w:r>
          <w:rPr>
            <w:lang w:val="en-CA"/>
          </w:rPr>
          <w:t xml:space="preserve">differentially </w:t>
        </w:r>
      </w:ins>
      <w:r>
        <w:rPr>
          <w:lang w:val="en-CA"/>
        </w:rPr>
        <w:t xml:space="preserve">changes. Previous attempts to estimate the rate of GIA between sites used </w:t>
      </w:r>
      <w:commentRangeStart w:id="8"/>
      <w:del w:id="9" w:author="John J" w:date="2018-05-18T12:53:00Z">
        <w:r w:rsidDel="003F02A9">
          <w:rPr>
            <w:lang w:val="en-CA"/>
          </w:rPr>
          <w:delText xml:space="preserve">geologically recent </w:delText>
        </w:r>
      </w:del>
      <w:r>
        <w:rPr>
          <w:lang w:val="en-CA"/>
        </w:rPr>
        <w:t>water</w:t>
      </w:r>
      <w:commentRangeEnd w:id="8"/>
      <w:r>
        <w:rPr>
          <w:rStyle w:val="CommentReference"/>
        </w:rPr>
        <w:commentReference w:id="8"/>
      </w:r>
      <w:r>
        <w:rPr>
          <w:lang w:val="en-CA"/>
        </w:rPr>
        <w:t xml:space="preserve"> gauge data from the past </w:t>
      </w:r>
      <w:ins w:id="10" w:author="John J" w:date="2018-05-18T12:51:00Z">
        <w:r>
          <w:rPr>
            <w:lang w:val="en-CA"/>
          </w:rPr>
          <w:t>~15</w:t>
        </w:r>
      </w:ins>
      <w:del w:id="11" w:author="John J" w:date="2018-05-18T12:51:00Z">
        <w:r w:rsidDel="003F02A9">
          <w:rPr>
            <w:lang w:val="en-CA"/>
          </w:rPr>
          <w:delText>20</w:delText>
        </w:r>
      </w:del>
      <w:r>
        <w:rPr>
          <w:lang w:val="en-CA"/>
        </w:rPr>
        <w:t xml:space="preserve">0 years in order to measure the rate of </w:t>
      </w:r>
      <w:ins w:id="12" w:author="John J" w:date="2018-05-18T12:57:00Z">
        <w:r w:rsidR="00486253">
          <w:rPr>
            <w:lang w:val="en-CA"/>
          </w:rPr>
          <w:t>this long-term geologic process</w:t>
        </w:r>
      </w:ins>
      <w:del w:id="13" w:author="John J" w:date="2018-05-18T12:57:00Z">
        <w:r w:rsidDel="00486253">
          <w:rPr>
            <w:lang w:val="en-CA"/>
          </w:rPr>
          <w:delText>GIA</w:delText>
        </w:r>
      </w:del>
      <w:r>
        <w:rPr>
          <w:lang w:val="en-CA"/>
        </w:rPr>
        <w:t xml:space="preserve">. </w:t>
      </w:r>
      <w:del w:id="14" w:author="John J" w:date="2018-05-18T12:57:00Z">
        <w:r w:rsidDel="00486253">
          <w:rPr>
            <w:lang w:val="en-CA"/>
          </w:rPr>
          <w:delText>In contrast, b</w:delText>
        </w:r>
      </w:del>
      <w:ins w:id="15" w:author="John J" w:date="2018-05-18T12:58:00Z">
        <w:r w:rsidR="00486253">
          <w:rPr>
            <w:lang w:val="en-CA"/>
          </w:rPr>
          <w:t>B</w:t>
        </w:r>
      </w:ins>
      <w:r>
        <w:rPr>
          <w:lang w:val="en-CA"/>
        </w:rPr>
        <w:t xml:space="preserve">y inferring GIA from measurements of </w:t>
      </w:r>
      <w:ins w:id="16" w:author="John J" w:date="2018-05-18T12:58:00Z">
        <w:r w:rsidR="00486253">
          <w:rPr>
            <w:lang w:val="en-CA"/>
          </w:rPr>
          <w:t>past</w:t>
        </w:r>
      </w:ins>
      <w:del w:id="17" w:author="John J" w:date="2018-05-18T12:58:00Z">
        <w:r w:rsidDel="00486253">
          <w:rPr>
            <w:lang w:val="en-CA"/>
          </w:rPr>
          <w:delText>the</w:delText>
        </w:r>
      </w:del>
      <w:r>
        <w:rPr>
          <w:lang w:val="en-CA"/>
        </w:rPr>
        <w:t xml:space="preserve"> water level</w:t>
      </w:r>
      <w:ins w:id="18" w:author="John J" w:date="2018-05-18T12:58:00Z">
        <w:r w:rsidR="00486253">
          <w:rPr>
            <w:lang w:val="en-CA"/>
          </w:rPr>
          <w:t>s preserved</w:t>
        </w:r>
      </w:ins>
      <w:r>
        <w:rPr>
          <w:lang w:val="en-CA"/>
        </w:rPr>
        <w:t xml:space="preserve"> in the geological record over the past 5000 years</w:t>
      </w:r>
      <w:ins w:id="19" w:author="John J" w:date="2018-05-18T12:58:00Z">
        <w:r w:rsidR="00486253">
          <w:rPr>
            <w:lang w:val="en-CA"/>
          </w:rPr>
          <w:t xml:space="preserve"> provides </w:t>
        </w:r>
      </w:ins>
      <w:del w:id="20" w:author="John J" w:date="2018-05-18T12:58:00Z">
        <w:r w:rsidDel="00486253">
          <w:rPr>
            <w:lang w:val="en-CA"/>
          </w:rPr>
          <w:delText xml:space="preserve">, </w:delText>
        </w:r>
      </w:del>
      <w:r>
        <w:rPr>
          <w:lang w:val="en-CA"/>
        </w:rPr>
        <w:t>a more accurate estimate of the long</w:t>
      </w:r>
      <w:ins w:id="21" w:author="John J" w:date="2018-05-18T12:59:00Z">
        <w:r w:rsidR="00486253">
          <w:rPr>
            <w:lang w:val="en-CA"/>
          </w:rPr>
          <w:t>-</w:t>
        </w:r>
      </w:ins>
      <w:del w:id="22" w:author="John J" w:date="2018-05-18T12:59:00Z">
        <w:r w:rsidDel="00486253">
          <w:rPr>
            <w:lang w:val="en-CA"/>
          </w:rPr>
          <w:delText xml:space="preserve"> </w:delText>
        </w:r>
      </w:del>
      <w:r>
        <w:rPr>
          <w:lang w:val="en-CA"/>
        </w:rPr>
        <w:t xml:space="preserve">term </w:t>
      </w:r>
      <w:ins w:id="23" w:author="John J" w:date="2018-05-18T12:59:00Z">
        <w:r w:rsidR="00486253">
          <w:rPr>
            <w:lang w:val="en-CA"/>
          </w:rPr>
          <w:t xml:space="preserve">geological </w:t>
        </w:r>
      </w:ins>
      <w:r>
        <w:rPr>
          <w:lang w:val="en-CA"/>
        </w:rPr>
        <w:t>process of GIA</w:t>
      </w:r>
      <w:del w:id="24" w:author="John J" w:date="2018-05-18T12:59:00Z">
        <w:r w:rsidDel="00486253">
          <w:rPr>
            <w:lang w:val="en-CA"/>
          </w:rPr>
          <w:delText xml:space="preserve"> can be obtained</w:delText>
        </w:r>
      </w:del>
      <w:r>
        <w:rPr>
          <w:lang w:val="en-CA"/>
        </w:rPr>
        <w:t xml:space="preserve">. These </w:t>
      </w:r>
      <w:del w:id="25" w:author="John J" w:date="2018-05-18T13:00:00Z">
        <w:r w:rsidDel="00486253">
          <w:rPr>
            <w:lang w:val="en-CA"/>
          </w:rPr>
          <w:delText>measurements are made by</w:delText>
        </w:r>
      </w:del>
      <w:ins w:id="26" w:author="John J" w:date="2018-05-18T13:00:00Z">
        <w:r w:rsidR="00486253">
          <w:rPr>
            <w:lang w:val="en-CA"/>
          </w:rPr>
          <w:t>data include</w:t>
        </w:r>
      </w:ins>
      <w:r>
        <w:rPr>
          <w:lang w:val="en-CA"/>
        </w:rPr>
        <w:t xml:space="preserve"> measuring the elevation of a subsurface sedimentary contact relating to past lake </w:t>
      </w:r>
      <w:del w:id="27" w:author="John J" w:date="2018-05-18T12:54:00Z">
        <w:r w:rsidDel="00486253">
          <w:rPr>
            <w:lang w:val="en-CA"/>
          </w:rPr>
          <w:delText>levels,which</w:delText>
        </w:r>
      </w:del>
      <w:ins w:id="28" w:author="John J" w:date="2018-05-18T12:54:00Z">
        <w:r w:rsidR="00486253">
          <w:rPr>
            <w:lang w:val="en-CA"/>
          </w:rPr>
          <w:t>levels, which</w:t>
        </w:r>
      </w:ins>
      <w:r>
        <w:rPr>
          <w:lang w:val="en-CA"/>
        </w:rPr>
        <w:t xml:space="preserve"> are then age</w:t>
      </w:r>
      <w:del w:id="29" w:author="John J" w:date="2018-05-18T13:01:00Z">
        <w:r w:rsidDel="00486253">
          <w:rPr>
            <w:lang w:val="en-CA"/>
          </w:rPr>
          <w:delText xml:space="preserve"> </w:delText>
        </w:r>
      </w:del>
      <w:ins w:id="30" w:author="John J" w:date="2018-05-18T13:01:00Z">
        <w:r w:rsidR="00486253">
          <w:rPr>
            <w:lang w:val="en-CA"/>
          </w:rPr>
          <w:t>-</w:t>
        </w:r>
      </w:ins>
      <w:r>
        <w:rPr>
          <w:lang w:val="en-CA"/>
        </w:rPr>
        <w:t xml:space="preserve">dated </w:t>
      </w:r>
      <w:ins w:id="31" w:author="John J" w:date="2018-05-18T13:01:00Z">
        <w:r w:rsidR="00486253">
          <w:rPr>
            <w:lang w:val="en-CA"/>
          </w:rPr>
          <w:t>using</w:t>
        </w:r>
      </w:ins>
      <w:del w:id="32" w:author="John J" w:date="2018-05-18T13:01:00Z">
        <w:r w:rsidDel="00486253">
          <w:rPr>
            <w:lang w:val="en-CA"/>
          </w:rPr>
          <w:delText>with</w:delText>
        </w:r>
      </w:del>
      <w:r>
        <w:rPr>
          <w:lang w:val="en-CA"/>
        </w:rPr>
        <w:t xml:space="preserve"> optically stimulated luminescence (OSL) to provide an age for sediments</w:t>
      </w:r>
      <w:ins w:id="33" w:author="John J" w:date="2018-05-18T13:01:00Z">
        <w:r w:rsidR="00486253">
          <w:rPr>
            <w:lang w:val="en-CA"/>
          </w:rPr>
          <w:t xml:space="preserve"> and a specific lake stage</w:t>
        </w:r>
      </w:ins>
      <w:r>
        <w:rPr>
          <w:lang w:val="en-CA"/>
        </w:rPr>
        <w:t>. Elevation and age data are then compiled to create site paleohydrographs for each location around the lake basin</w:t>
      </w:r>
      <w:ins w:id="34" w:author="John J" w:date="2018-05-18T13:02:00Z">
        <w:r w:rsidR="00486253">
          <w:rPr>
            <w:lang w:val="en-CA"/>
          </w:rPr>
          <w:t xml:space="preserve"> that are compared to resolve GIA </w:t>
        </w:r>
        <w:r w:rsidR="00486253">
          <w:rPr>
            <w:lang w:val="en-CA"/>
          </w:rPr>
          <w:lastRenderedPageBreak/>
          <w:t>around the lake basin</w:t>
        </w:r>
      </w:ins>
      <w:r>
        <w:rPr>
          <w:lang w:val="en-CA"/>
        </w:rPr>
        <w:t>.</w:t>
      </w:r>
      <w:r>
        <w:rPr>
          <w:lang w:val="en-CA"/>
        </w:rPr>
        <w:br/>
        <w:t xml:space="preserve"> </w:t>
      </w:r>
    </w:p>
    <w:p w14:paraId="15DF35A8" w14:textId="243F0338" w:rsidR="003F02A9" w:rsidDel="00A7139E" w:rsidRDefault="003F02A9">
      <w:pPr>
        <w:widowControl/>
        <w:rPr>
          <w:del w:id="35" w:author="John J" w:date="2018-05-18T13:14:00Z"/>
          <w:lang w:val="en-CA"/>
        </w:rPr>
      </w:pPr>
      <w:r>
        <w:rPr>
          <w:lang w:val="en-CA"/>
        </w:rPr>
        <w:t xml:space="preserve">The focus of this paper is to analyze the </w:t>
      </w:r>
      <w:ins w:id="36" w:author="John J" w:date="2018-05-18T13:03:00Z">
        <w:r w:rsidR="00486253">
          <w:rPr>
            <w:lang w:val="en-CA"/>
          </w:rPr>
          <w:t xml:space="preserve">elevation and age </w:t>
        </w:r>
      </w:ins>
      <w:r>
        <w:rPr>
          <w:lang w:val="en-CA"/>
        </w:rPr>
        <w:t>data compiled by Johnston et al, 201</w:t>
      </w:r>
      <w:del w:id="37" w:author="John J" w:date="2018-05-18T13:03:00Z">
        <w:r w:rsidDel="00486253">
          <w:rPr>
            <w:lang w:val="en-CA"/>
          </w:rPr>
          <w:delText>4</w:delText>
        </w:r>
      </w:del>
      <w:ins w:id="38" w:author="John J" w:date="2018-05-18T13:03:00Z">
        <w:r w:rsidR="00486253">
          <w:rPr>
            <w:lang w:val="en-CA"/>
          </w:rPr>
          <w:t xml:space="preserve">2 in </w:t>
        </w:r>
      </w:ins>
      <w:del w:id="39" w:author="John J" w:date="2018-05-18T13:04:00Z">
        <w:r w:rsidDel="00486253">
          <w:rPr>
            <w:lang w:val="en-CA"/>
          </w:rPr>
          <w:delText xml:space="preserve"> which measured past elevation of </w:delText>
        </w:r>
      </w:del>
      <w:r>
        <w:rPr>
          <w:lang w:val="en-CA"/>
        </w:rPr>
        <w:t xml:space="preserve">shorelines </w:t>
      </w:r>
      <w:ins w:id="40" w:author="John J" w:date="2018-05-18T13:04:00Z">
        <w:r w:rsidR="00486253">
          <w:rPr>
            <w:lang w:val="en-CA"/>
          </w:rPr>
          <w:t>of Lake Superior</w:t>
        </w:r>
        <w:r w:rsidR="00176574">
          <w:rPr>
            <w:lang w:val="en-CA"/>
          </w:rPr>
          <w:t xml:space="preserve"> to interpret rates of GIA</w:t>
        </w:r>
      </w:ins>
      <w:ins w:id="41" w:author="John J" w:date="2018-05-18T13:05:00Z">
        <w:r w:rsidR="00176574">
          <w:rPr>
            <w:lang w:val="en-CA"/>
          </w:rPr>
          <w:t xml:space="preserve"> between sites that have unequally spaced data</w:t>
        </w:r>
      </w:ins>
      <w:del w:id="42" w:author="John J" w:date="2018-05-18T13:05:00Z">
        <w:r w:rsidDel="00176574">
          <w:rPr>
            <w:lang w:val="en-CA"/>
          </w:rPr>
          <w:delText>by interpreting water levels recorded in the sediment record</w:delText>
        </w:r>
      </w:del>
      <w:r>
        <w:rPr>
          <w:lang w:val="en-CA"/>
        </w:rPr>
        <w:t xml:space="preserve">. </w:t>
      </w:r>
      <w:ins w:id="43" w:author="John J" w:date="2018-05-18T13:06:00Z">
        <w:r w:rsidR="00176574">
          <w:rPr>
            <w:lang w:val="en-CA"/>
          </w:rPr>
          <w:t xml:space="preserve">To deal with unequally spaces data </w:t>
        </w:r>
      </w:ins>
      <w:del w:id="44" w:author="John J" w:date="2018-05-18T13:06:00Z">
        <w:r w:rsidDel="00176574">
          <w:rPr>
            <w:lang w:val="en-CA"/>
          </w:rPr>
          <w:delText>E</w:delText>
        </w:r>
      </w:del>
      <w:ins w:id="45" w:author="John J" w:date="2018-05-18T13:06:00Z">
        <w:r w:rsidR="00176574">
          <w:rPr>
            <w:lang w:val="en-CA"/>
          </w:rPr>
          <w:t>e</w:t>
        </w:r>
      </w:ins>
      <w:r>
        <w:rPr>
          <w:lang w:val="en-CA"/>
        </w:rPr>
        <w:t>ach site</w:t>
      </w:r>
      <w:ins w:id="46" w:author="John J" w:date="2018-05-18T13:06:00Z">
        <w:r w:rsidR="00176574">
          <w:rPr>
            <w:lang w:val="en-CA"/>
          </w:rPr>
          <w:t>s</w:t>
        </w:r>
      </w:ins>
      <w:r>
        <w:rPr>
          <w:lang w:val="en-CA"/>
        </w:rPr>
        <w:t xml:space="preserve"> </w:t>
      </w:r>
      <w:del w:id="47" w:author="John J" w:date="2018-05-18T13:06:00Z">
        <w:r w:rsidDel="00176574">
          <w:rPr>
            <w:lang w:val="en-CA"/>
          </w:rPr>
          <w:delText>paleohydrograph</w:delText>
        </w:r>
      </w:del>
      <w:ins w:id="48" w:author="John J" w:date="2018-05-18T13:06:00Z">
        <w:r w:rsidR="00176574">
          <w:rPr>
            <w:lang w:val="en-CA"/>
          </w:rPr>
          <w:t>Paleohydrographic data</w:t>
        </w:r>
      </w:ins>
      <w:r>
        <w:rPr>
          <w:lang w:val="en-CA"/>
        </w:rPr>
        <w:t xml:space="preserve"> is </w:t>
      </w:r>
      <w:ins w:id="49" w:author="John J" w:date="2018-05-18T13:06:00Z">
        <w:r w:rsidR="00176574">
          <w:rPr>
            <w:lang w:val="en-CA"/>
          </w:rPr>
          <w:t>first linearly</w:t>
        </w:r>
      </w:ins>
      <w:del w:id="50" w:author="John J" w:date="2018-05-18T13:06:00Z">
        <w:r w:rsidDel="00176574">
          <w:rPr>
            <w:lang w:val="en-CA"/>
          </w:rPr>
          <w:delText>now</w:delText>
        </w:r>
      </w:del>
      <w:ins w:id="51" w:author="John J" w:date="2018-05-18T13:06:00Z">
        <w:r w:rsidR="00176574">
          <w:rPr>
            <w:lang w:val="en-CA"/>
          </w:rPr>
          <w:t xml:space="preserve"> interpolated</w:t>
        </w:r>
      </w:ins>
      <w:del w:id="52" w:author="John J" w:date="2018-05-18T13:06:00Z">
        <w:r w:rsidDel="00176574">
          <w:rPr>
            <w:lang w:val="en-CA"/>
          </w:rPr>
          <w:delText xml:space="preserve"> extended</w:delText>
        </w:r>
      </w:del>
      <w:r>
        <w:rPr>
          <w:lang w:val="en-CA"/>
        </w:rPr>
        <w:t xml:space="preserve"> between </w:t>
      </w:r>
      <w:ins w:id="53" w:author="John J" w:date="2018-05-18T13:07:00Z">
        <w:r w:rsidR="00176574">
          <w:rPr>
            <w:lang w:val="en-CA"/>
          </w:rPr>
          <w:t xml:space="preserve">measured data </w:t>
        </w:r>
      </w:ins>
      <w:r>
        <w:rPr>
          <w:lang w:val="en-CA"/>
        </w:rPr>
        <w:t>points</w:t>
      </w:r>
      <w:del w:id="54" w:author="John J" w:date="2018-05-18T13:07:00Z">
        <w:r w:rsidDel="00176574">
          <w:rPr>
            <w:lang w:val="en-CA"/>
          </w:rPr>
          <w:delText xml:space="preserve"> where the data was measured directly</w:delText>
        </w:r>
      </w:del>
      <w:r>
        <w:rPr>
          <w:lang w:val="en-CA"/>
        </w:rPr>
        <w:t xml:space="preserve">, then subtracted </w:t>
      </w:r>
      <w:ins w:id="55" w:author="John J" w:date="2018-05-18T13:07:00Z">
        <w:r w:rsidR="00176574">
          <w:rPr>
            <w:lang w:val="en-CA"/>
          </w:rPr>
          <w:t xml:space="preserve">between sites </w:t>
        </w:r>
      </w:ins>
      <w:r>
        <w:rPr>
          <w:lang w:val="en-CA"/>
        </w:rPr>
        <w:t xml:space="preserve">from one </w:t>
      </w:r>
      <w:ins w:id="56" w:author="John J" w:date="2018-05-18T13:08:00Z">
        <w:r w:rsidR="00176574">
          <w:rPr>
            <w:lang w:val="en-CA"/>
          </w:rPr>
          <w:t xml:space="preserve">measured elevation from one site </w:t>
        </w:r>
      </w:ins>
      <w:del w:id="57" w:author="John J" w:date="2018-05-18T13:08:00Z">
        <w:r w:rsidDel="00176574">
          <w:rPr>
            <w:lang w:val="en-CA"/>
          </w:rPr>
          <w:delText xml:space="preserve">data point to </w:delText>
        </w:r>
      </w:del>
      <w:r>
        <w:rPr>
          <w:lang w:val="en-CA"/>
        </w:rPr>
        <w:t xml:space="preserve">a </w:t>
      </w:r>
      <w:ins w:id="58" w:author="John J" w:date="2018-05-18T13:08:00Z">
        <w:r w:rsidR="00176574">
          <w:rPr>
            <w:lang w:val="en-CA"/>
          </w:rPr>
          <w:t xml:space="preserve">linearly </w:t>
        </w:r>
      </w:ins>
      <w:r>
        <w:rPr>
          <w:lang w:val="en-CA"/>
        </w:rPr>
        <w:t xml:space="preserve">modelled elevation </w:t>
      </w:r>
      <w:ins w:id="59" w:author="John J" w:date="2018-05-18T13:08:00Z">
        <w:r w:rsidR="00176574">
          <w:rPr>
            <w:lang w:val="en-CA"/>
          </w:rPr>
          <w:t>of another site</w:t>
        </w:r>
      </w:ins>
      <w:del w:id="60" w:author="John J" w:date="2018-05-18T13:08:00Z">
        <w:r w:rsidDel="00176574">
          <w:rPr>
            <w:lang w:val="en-CA"/>
          </w:rPr>
          <w:delText>in order</w:delText>
        </w:r>
      </w:del>
      <w:r>
        <w:rPr>
          <w:lang w:val="en-CA"/>
        </w:rPr>
        <w:t xml:space="preserve"> to create a plot of </w:t>
      </w:r>
      <w:ins w:id="61" w:author="John J" w:date="2018-05-18T13:08:00Z">
        <w:r w:rsidR="00176574">
          <w:rPr>
            <w:lang w:val="en-CA"/>
          </w:rPr>
          <w:t xml:space="preserve">difference in </w:t>
        </w:r>
      </w:ins>
      <w:r>
        <w:rPr>
          <w:lang w:val="en-CA"/>
        </w:rPr>
        <w:t>relative elevation over time. Once this is done, the rate of change per unit time is obtained from a linear regression</w:t>
      </w:r>
      <w:ins w:id="62" w:author="John J" w:date="2018-05-18T13:09:00Z">
        <w:r w:rsidR="00176574">
          <w:rPr>
            <w:lang w:val="en-CA"/>
          </w:rPr>
          <w:t xml:space="preserve"> though elevation differences</w:t>
        </w:r>
      </w:ins>
      <w:r>
        <w:rPr>
          <w:lang w:val="en-CA"/>
        </w:rPr>
        <w:t xml:space="preserve">, </w:t>
      </w:r>
      <w:ins w:id="63" w:author="John J" w:date="2018-05-18T13:09:00Z">
        <w:r w:rsidR="00176574">
          <w:rPr>
            <w:lang w:val="en-CA"/>
          </w:rPr>
          <w:t xml:space="preserve">interpreted to </w:t>
        </w:r>
      </w:ins>
      <w:r>
        <w:rPr>
          <w:lang w:val="en-CA"/>
        </w:rPr>
        <w:t>represent</w:t>
      </w:r>
      <w:ins w:id="64" w:author="John J" w:date="2018-05-18T13:10:00Z">
        <w:r w:rsidR="00176574">
          <w:rPr>
            <w:lang w:val="en-CA"/>
          </w:rPr>
          <w:t xml:space="preserve"> </w:t>
        </w:r>
      </w:ins>
      <w:del w:id="65" w:author="John J" w:date="2018-05-18T13:09:00Z">
        <w:r w:rsidDel="00176574">
          <w:rPr>
            <w:lang w:val="en-CA"/>
          </w:rPr>
          <w:delText>ing</w:delText>
        </w:r>
      </w:del>
      <w:ins w:id="66" w:author="John J" w:date="2018-05-18T13:09:00Z">
        <w:r w:rsidR="00176574">
          <w:rPr>
            <w:lang w:val="en-CA"/>
          </w:rPr>
          <w:t xml:space="preserve">the rate </w:t>
        </w:r>
      </w:ins>
      <w:ins w:id="67" w:author="John J" w:date="2018-05-18T13:10:00Z">
        <w:r w:rsidR="00176574">
          <w:rPr>
            <w:lang w:val="en-CA"/>
          </w:rPr>
          <w:t xml:space="preserve">of </w:t>
        </w:r>
      </w:ins>
      <w:del w:id="68" w:author="John J" w:date="2018-05-18T13:10:00Z">
        <w:r w:rsidDel="00176574">
          <w:rPr>
            <w:lang w:val="en-CA"/>
          </w:rPr>
          <w:delText xml:space="preserve"> an estimate of the value of </w:delText>
        </w:r>
      </w:del>
      <w:r>
        <w:rPr>
          <w:lang w:val="en-CA"/>
        </w:rPr>
        <w:t xml:space="preserve">GIA between each pair of sites. This process is repeated for all </w:t>
      </w:r>
      <w:del w:id="69" w:author="John J" w:date="2018-05-18T13:13:00Z">
        <w:r w:rsidDel="00674262">
          <w:rPr>
            <w:lang w:val="en-CA"/>
          </w:rPr>
          <w:delText xml:space="preserve">possible </w:delText>
        </w:r>
      </w:del>
      <w:ins w:id="70" w:author="John J" w:date="2018-05-18T13:13:00Z">
        <w:r w:rsidR="00674262">
          <w:rPr>
            <w:lang w:val="en-CA"/>
          </w:rPr>
          <w:t xml:space="preserve">six </w:t>
        </w:r>
      </w:ins>
      <w:r>
        <w:rPr>
          <w:lang w:val="en-CA"/>
        </w:rPr>
        <w:t xml:space="preserve">combinations </w:t>
      </w:r>
      <w:ins w:id="71" w:author="John J" w:date="2018-05-18T13:14:00Z">
        <w:r w:rsidR="00674262">
          <w:rPr>
            <w:lang w:val="en-CA"/>
          </w:rPr>
          <w:t xml:space="preserve">between </w:t>
        </w:r>
      </w:ins>
      <w:del w:id="72" w:author="John J" w:date="2018-05-18T13:14:00Z">
        <w:r w:rsidDel="00674262">
          <w:rPr>
            <w:lang w:val="en-CA"/>
          </w:rPr>
          <w:delText xml:space="preserve">of the </w:delText>
        </w:r>
      </w:del>
      <w:r>
        <w:rPr>
          <w:lang w:val="en-CA"/>
        </w:rPr>
        <w:t xml:space="preserve">four </w:t>
      </w:r>
      <w:ins w:id="73" w:author="John J" w:date="2018-05-18T13:14:00Z">
        <w:r w:rsidR="00674262">
          <w:rPr>
            <w:lang w:val="en-CA"/>
          </w:rPr>
          <w:t xml:space="preserve">study </w:t>
        </w:r>
      </w:ins>
      <w:r>
        <w:rPr>
          <w:lang w:val="en-CA"/>
        </w:rPr>
        <w:t xml:space="preserve">sites </w:t>
      </w:r>
      <w:ins w:id="74" w:author="John J" w:date="2018-05-18T13:10:00Z">
        <w:r w:rsidR="00176574">
          <w:rPr>
            <w:lang w:val="en-CA"/>
          </w:rPr>
          <w:t>of Johnston et al. (2012) in Lake Superior</w:t>
        </w:r>
      </w:ins>
      <w:del w:id="75" w:author="John J" w:date="2018-05-18T13:10:00Z">
        <w:r w:rsidDel="00176574">
          <w:rPr>
            <w:lang w:val="en-CA"/>
          </w:rPr>
          <w:delText>used</w:delText>
        </w:r>
      </w:del>
      <w:r>
        <w:rPr>
          <w:lang w:val="en-CA"/>
        </w:rPr>
        <w:t xml:space="preserve">, </w:t>
      </w:r>
      <w:ins w:id="76" w:author="John J" w:date="2018-05-18T13:10:00Z">
        <w:r w:rsidR="00176574">
          <w:rPr>
            <w:lang w:val="en-CA"/>
          </w:rPr>
          <w:t xml:space="preserve">namely </w:t>
        </w:r>
      </w:ins>
      <w:r>
        <w:rPr>
          <w:lang w:val="en-CA"/>
        </w:rPr>
        <w:t xml:space="preserve">Grand Traverse Bay (GTB), Au Train Bay (ATB), </w:t>
      </w:r>
      <w:proofErr w:type="spellStart"/>
      <w:r>
        <w:rPr>
          <w:lang w:val="en-CA"/>
        </w:rPr>
        <w:t>Batchawana</w:t>
      </w:r>
      <w:proofErr w:type="spellEnd"/>
      <w:r>
        <w:rPr>
          <w:lang w:val="en-CA"/>
        </w:rPr>
        <w:t xml:space="preserve"> Bay (BATB), and Tahquamenon Bay (TAHB).</w:t>
      </w:r>
      <w:ins w:id="77" w:author="John J" w:date="2018-05-18T13:12:00Z">
        <w:r w:rsidR="00590AD8">
          <w:rPr>
            <w:lang w:val="en-CA"/>
          </w:rPr>
          <w:t xml:space="preserve"> </w:t>
        </w:r>
      </w:ins>
      <w:del w:id="78" w:author="John J" w:date="2018-05-18T13:14:00Z">
        <w:r w:rsidDel="00A7139E">
          <w:rPr>
            <w:lang w:val="en-CA"/>
          </w:rPr>
          <w:br/>
          <w:delText xml:space="preserve"> </w:delText>
        </w:r>
      </w:del>
    </w:p>
    <w:p w14:paraId="2F1A2840" w14:textId="5980FCBD" w:rsidR="003F02A9" w:rsidRDefault="003F02A9">
      <w:pPr>
        <w:widowControl/>
        <w:rPr>
          <w:lang w:val="en-CA"/>
        </w:rPr>
      </w:pPr>
      <w:r>
        <w:rPr>
          <w:lang w:val="en-CA"/>
        </w:rPr>
        <w:t xml:space="preserve">The results of this process were in </w:t>
      </w:r>
      <w:commentRangeStart w:id="79"/>
      <w:del w:id="80" w:author="John J" w:date="2018-05-18T13:12:00Z">
        <w:r w:rsidDel="00590AD8">
          <w:rPr>
            <w:lang w:val="en-CA"/>
          </w:rPr>
          <w:delText xml:space="preserve">strong </w:delText>
        </w:r>
      </w:del>
      <w:ins w:id="81" w:author="John J" w:date="2018-05-18T13:12:00Z">
        <w:r w:rsidR="00590AD8">
          <w:rPr>
            <w:lang w:val="en-CA"/>
          </w:rPr>
          <w:t xml:space="preserve">good </w:t>
        </w:r>
      </w:ins>
      <w:r>
        <w:rPr>
          <w:lang w:val="en-CA"/>
        </w:rPr>
        <w:t>agreement at the 95</w:t>
      </w:r>
      <w:del w:id="82" w:author="John J" w:date="2018-05-18T13:11:00Z">
        <w:r w:rsidDel="00590AD8">
          <w:rPr>
            <w:lang w:val="en-CA"/>
          </w:rPr>
          <w:delText xml:space="preserve"> </w:delText>
        </w:r>
      </w:del>
      <w:r>
        <w:rPr>
          <w:lang w:val="en-CA"/>
        </w:rPr>
        <w:t xml:space="preserve">% confidence level for GIA rates obtained from forward and reverse regressions for the combination of ATB-BATB (23.5 to 31 cm/century) and BATB-TAHB (11 to 17 cm/century). Agreement was also seen at the 95 % confidence level for GTB-TAHB (anywhere from -3 to 8.5 cm/century), ATB-GTB (9 to 13 cm/century) and ATB-TAHB (19.5 to 29 cm/century). </w:t>
      </w:r>
      <w:commentRangeEnd w:id="79"/>
      <w:r w:rsidR="00A7139E">
        <w:rPr>
          <w:rStyle w:val="CommentReference"/>
        </w:rPr>
        <w:commentReference w:id="79"/>
      </w:r>
    </w:p>
    <w:p w14:paraId="1986FE43" w14:textId="41EB356E" w:rsidR="003F02A9" w:rsidRDefault="003F02A9">
      <w:pPr>
        <w:pStyle w:val="Heading3"/>
        <w:widowControl/>
        <w:rPr>
          <w:rFonts w:cs="Times New Roman"/>
          <w:bCs w:val="0"/>
          <w:lang w:val="en-CA"/>
        </w:rPr>
      </w:pPr>
      <w:del w:id="83" w:author="John J" w:date="2018-05-23T10:31:00Z">
        <w:r w:rsidDel="001165AF">
          <w:rPr>
            <w:rFonts w:cs="Times New Roman"/>
            <w:bCs w:val="0"/>
            <w:lang w:val="en-CA"/>
          </w:rPr>
          <w:delText xml:space="preserve">2 </w:delText>
        </w:r>
      </w:del>
      <w:bookmarkStart w:id="84" w:name="x1-30002"/>
      <w:bookmarkEnd w:id="84"/>
      <w:ins w:id="85" w:author="John J" w:date="2018-05-23T10:31:00Z">
        <w:r w:rsidR="001165AF">
          <w:rPr>
            <w:rFonts w:cs="Times New Roman"/>
            <w:bCs w:val="0"/>
            <w:lang w:val="en-CA"/>
          </w:rPr>
          <w:t xml:space="preserve">1 </w:t>
        </w:r>
      </w:ins>
      <w:r>
        <w:rPr>
          <w:rFonts w:cs="Times New Roman"/>
          <w:bCs w:val="0"/>
          <w:lang w:val="en-CA"/>
        </w:rPr>
        <w:t>Introduction</w:t>
      </w:r>
    </w:p>
    <w:p w14:paraId="6AD5101A" w14:textId="52355C98" w:rsidR="003F02A9" w:rsidRDefault="003F02A9">
      <w:pPr>
        <w:widowControl/>
        <w:rPr>
          <w:lang w:val="en-CA"/>
        </w:rPr>
      </w:pPr>
      <w:r>
        <w:rPr>
          <w:lang w:val="en-CA"/>
        </w:rPr>
        <w:t xml:space="preserve">The </w:t>
      </w:r>
      <w:proofErr w:type="spellStart"/>
      <w:r>
        <w:rPr>
          <w:lang w:val="en-CA"/>
        </w:rPr>
        <w:t>Earths</w:t>
      </w:r>
      <w:proofErr w:type="spellEnd"/>
      <w:r>
        <w:rPr>
          <w:lang w:val="en-CA"/>
        </w:rPr>
        <w:t xml:space="preserve"> crust rests on top of the mantle, its elevation rising and falling with the amount of mass weighing on it. During glacial periods, a significant portion of the water on earth is transferred in form from water in the oceans to glacial ice sheets, weighing down the continental crust and causing the mantle to dynamically adjust with it. This causes the crust to ride relatively lower in elevation, a change which reverses when the weight is removed as the ice sheets melt. This vertical motion of the crust while attempting to </w:t>
      </w:r>
      <w:del w:id="86" w:author="John J" w:date="2018-05-18T13:37:00Z">
        <w:r w:rsidDel="00050196">
          <w:rPr>
            <w:lang w:val="en-CA"/>
          </w:rPr>
          <w:delText>returning</w:delText>
        </w:r>
      </w:del>
      <w:ins w:id="87" w:author="John J" w:date="2018-05-18T13:37:00Z">
        <w:r w:rsidR="00050196">
          <w:rPr>
            <w:lang w:val="en-CA"/>
          </w:rPr>
          <w:t>return</w:t>
        </w:r>
      </w:ins>
      <w:r>
        <w:rPr>
          <w:lang w:val="en-CA"/>
        </w:rPr>
        <w:t xml:space="preserve"> to its previous position is known as glacial isostatic adjustment (GIA) (Scott et al, 2010).</w:t>
      </w:r>
      <w:r>
        <w:rPr>
          <w:lang w:val="en-CA"/>
        </w:rPr>
        <w:br/>
        <w:t xml:space="preserve"> </w:t>
      </w:r>
    </w:p>
    <w:p w14:paraId="0AD7A564" w14:textId="77777777" w:rsidR="003F02A9" w:rsidRDefault="003F02A9">
      <w:pPr>
        <w:widowControl/>
        <w:rPr>
          <w:lang w:val="en-CA"/>
        </w:rPr>
      </w:pPr>
      <w:commentRangeStart w:id="88"/>
      <w:r>
        <w:rPr>
          <w:lang w:val="en-CA"/>
        </w:rPr>
        <w:t xml:space="preserve">The process of GIA has implications for the routes that the flow of water on the </w:t>
      </w:r>
      <w:proofErr w:type="spellStart"/>
      <w:r>
        <w:rPr>
          <w:lang w:val="en-CA"/>
        </w:rPr>
        <w:t>Earths</w:t>
      </w:r>
      <w:proofErr w:type="spellEnd"/>
      <w:r>
        <w:rPr>
          <w:lang w:val="en-CA"/>
        </w:rPr>
        <w:t xml:space="preserve"> surface takes; the ”tilting” of the surface caused by uneven rates of GIA in different locations (the thickness and residence time of the ice sheet impacts how much the crust subsides and how rapidly it rebounds) may open or close drainage outlets from basins, causing some rivers and lake outlets to go dry, while opening new outlets for water to flow through as the ’tilt’ of the lake basin changes and some locations rise and fall in elevation. </w:t>
      </w:r>
      <w:commentRangeEnd w:id="88"/>
      <w:r w:rsidR="00050196">
        <w:rPr>
          <w:rStyle w:val="CommentReference"/>
        </w:rPr>
        <w:commentReference w:id="88"/>
      </w:r>
      <w:r>
        <w:rPr>
          <w:lang w:val="en-CA"/>
        </w:rPr>
        <w:t>Additionally, the change in ”tilt” has potential to change shorelines of existing basins, which has implications for land usage and long term engineering projections for structures such as locks and dams, where the lifetime of the structure may extend over decades or centuries. In the case of locks providing access to a canal, a local change in water level on the order of centimeters to meters over a century could cause the structure to become submerged below the rising water level, making the structure obsolete well within its intended usage lifetim</w:t>
      </w:r>
      <w:commentRangeStart w:id="89"/>
      <w:commentRangeStart w:id="90"/>
      <w:r>
        <w:rPr>
          <w:lang w:val="en-CA"/>
        </w:rPr>
        <w:t>e.</w:t>
      </w:r>
      <w:commentRangeEnd w:id="89"/>
      <w:r w:rsidR="00050196">
        <w:rPr>
          <w:rStyle w:val="CommentReference"/>
        </w:rPr>
        <w:commentReference w:id="89"/>
      </w:r>
      <w:commentRangeEnd w:id="90"/>
      <w:r w:rsidR="00050196">
        <w:rPr>
          <w:rStyle w:val="CommentReference"/>
        </w:rPr>
        <w:commentReference w:id="90"/>
      </w:r>
      <w:r>
        <w:rPr>
          <w:lang w:val="en-CA"/>
        </w:rPr>
        <w:br/>
        <w:t xml:space="preserve"> </w:t>
      </w:r>
    </w:p>
    <w:p w14:paraId="0DF0AF32" w14:textId="77777777" w:rsidR="003F02A9" w:rsidRDefault="003F02A9">
      <w:pPr>
        <w:widowControl/>
        <w:rPr>
          <w:lang w:val="en-CA"/>
        </w:rPr>
      </w:pPr>
    </w:p>
    <w:p w14:paraId="657DB7AD" w14:textId="32F8D9DA" w:rsidR="003F02A9" w:rsidRDefault="003F02A9">
      <w:pPr>
        <w:pStyle w:val="Heading3"/>
        <w:widowControl/>
        <w:rPr>
          <w:rFonts w:cs="Times New Roman"/>
          <w:bCs w:val="0"/>
          <w:lang w:val="en-CA"/>
        </w:rPr>
      </w:pPr>
      <w:del w:id="91" w:author="John J" w:date="2018-05-23T10:31:00Z">
        <w:r w:rsidDel="001165AF">
          <w:rPr>
            <w:rFonts w:cs="Times New Roman"/>
            <w:bCs w:val="0"/>
            <w:lang w:val="en-CA"/>
          </w:rPr>
          <w:delText xml:space="preserve">3 </w:delText>
        </w:r>
      </w:del>
      <w:bookmarkStart w:id="92" w:name="x1-40003"/>
      <w:bookmarkEnd w:id="92"/>
      <w:ins w:id="93" w:author="John J" w:date="2018-05-23T10:31:00Z">
        <w:r w:rsidR="001165AF">
          <w:rPr>
            <w:rFonts w:cs="Times New Roman"/>
            <w:bCs w:val="0"/>
            <w:lang w:val="en-CA"/>
          </w:rPr>
          <w:t xml:space="preserve">2 </w:t>
        </w:r>
      </w:ins>
      <w:r>
        <w:rPr>
          <w:rFonts w:cs="Times New Roman"/>
          <w:bCs w:val="0"/>
          <w:lang w:val="en-CA"/>
        </w:rPr>
        <w:t>Previous Work</w:t>
      </w:r>
    </w:p>
    <w:p w14:paraId="22FC4FA0" w14:textId="555B5AEE" w:rsidR="003F02A9" w:rsidRDefault="003F02A9">
      <w:pPr>
        <w:widowControl/>
        <w:rPr>
          <w:lang w:val="en-CA"/>
        </w:rPr>
      </w:pPr>
      <w:proofErr w:type="spellStart"/>
      <w:r>
        <w:rPr>
          <w:lang w:val="en-CA"/>
        </w:rPr>
        <w:lastRenderedPageBreak/>
        <w:t>Mainville</w:t>
      </w:r>
      <w:proofErr w:type="spellEnd"/>
      <w:r>
        <w:rPr>
          <w:lang w:val="en-CA"/>
        </w:rPr>
        <w:t xml:space="preserve"> &amp; </w:t>
      </w:r>
      <w:proofErr w:type="spellStart"/>
      <w:r>
        <w:rPr>
          <w:lang w:val="en-CA"/>
        </w:rPr>
        <w:t>Craymer</w:t>
      </w:r>
      <w:proofErr w:type="spellEnd"/>
      <w:r>
        <w:rPr>
          <w:lang w:val="en-CA"/>
        </w:rPr>
        <w:t xml:space="preserve"> (2005) used water gauge data collected around the LGL over the past 150 years to create monthly means of water level. Differences in these values between sites were then plotted against time to calculate a rate of elevation change between sites over time</w:t>
      </w:r>
      <w:ins w:id="94" w:author="John J" w:date="2018-05-18T13:44:00Z">
        <w:r w:rsidR="00430125">
          <w:rPr>
            <w:lang w:val="en-CA"/>
          </w:rPr>
          <w:t>.</w:t>
        </w:r>
      </w:ins>
      <w:r>
        <w:rPr>
          <w:lang w:val="en-CA"/>
        </w:rPr>
        <w:t xml:space="preserve"> </w:t>
      </w:r>
      <w:del w:id="95" w:author="John J" w:date="2018-05-18T13:44:00Z">
        <w:r w:rsidDel="00430125">
          <w:rPr>
            <w:lang w:val="en-CA"/>
          </w:rPr>
          <w:delText>(</w:delText>
        </w:r>
      </w:del>
      <w:r>
        <w:rPr>
          <w:lang w:val="en-CA"/>
        </w:rPr>
        <w:t xml:space="preserve">This value </w:t>
      </w:r>
      <w:ins w:id="96" w:author="John J" w:date="2018-05-18T13:44:00Z">
        <w:r w:rsidR="00430125">
          <w:rPr>
            <w:lang w:val="en-CA"/>
          </w:rPr>
          <w:t>is</w:t>
        </w:r>
      </w:ins>
      <w:del w:id="97" w:author="John J" w:date="2018-05-18T13:44:00Z">
        <w:r w:rsidDel="00430125">
          <w:rPr>
            <w:lang w:val="en-CA"/>
          </w:rPr>
          <w:delText>being</w:delText>
        </w:r>
      </w:del>
      <w:r>
        <w:rPr>
          <w:lang w:val="en-CA"/>
        </w:rPr>
        <w:t xml:space="preserve"> interpreted </w:t>
      </w:r>
      <w:ins w:id="98" w:author="John J" w:date="2018-05-18T13:45:00Z">
        <w:r w:rsidR="00430125">
          <w:rPr>
            <w:lang w:val="en-CA"/>
          </w:rPr>
          <w:t>to represent</w:t>
        </w:r>
      </w:ins>
      <w:del w:id="99" w:author="John J" w:date="2018-05-18T13:45:00Z">
        <w:r w:rsidDel="00430125">
          <w:rPr>
            <w:lang w:val="en-CA"/>
          </w:rPr>
          <w:delText>as the current impact of</w:delText>
        </w:r>
      </w:del>
      <w:r>
        <w:rPr>
          <w:lang w:val="en-CA"/>
        </w:rPr>
        <w:t xml:space="preserve"> the </w:t>
      </w:r>
      <w:ins w:id="100" w:author="John J" w:date="2018-05-18T13:44:00Z">
        <w:r w:rsidR="00430125">
          <w:rPr>
            <w:lang w:val="en-CA"/>
          </w:rPr>
          <w:t xml:space="preserve">long-term process of </w:t>
        </w:r>
      </w:ins>
      <w:r>
        <w:rPr>
          <w:lang w:val="en-CA"/>
        </w:rPr>
        <w:t xml:space="preserve">GIA </w:t>
      </w:r>
      <w:del w:id="101" w:author="John J" w:date="2018-05-18T13:45:00Z">
        <w:r w:rsidDel="00430125">
          <w:rPr>
            <w:lang w:val="en-CA"/>
          </w:rPr>
          <w:delText>process on the crust underlying the</w:delText>
        </w:r>
      </w:del>
      <w:ins w:id="102" w:author="John J" w:date="2018-05-18T13:45:00Z">
        <w:r w:rsidR="00430125">
          <w:rPr>
            <w:lang w:val="en-CA"/>
          </w:rPr>
          <w:t>in the</w:t>
        </w:r>
      </w:ins>
      <w:r>
        <w:rPr>
          <w:lang w:val="en-CA"/>
        </w:rPr>
        <w:t xml:space="preserve"> LGL, </w:t>
      </w:r>
      <w:ins w:id="103" w:author="John J" w:date="2018-05-18T13:46:00Z">
        <w:r w:rsidR="00430125">
          <w:rPr>
            <w:lang w:val="en-CA"/>
          </w:rPr>
          <w:t xml:space="preserve">even </w:t>
        </w:r>
      </w:ins>
      <w:del w:id="104" w:author="John J" w:date="2018-05-18T13:46:00Z">
        <w:r w:rsidDel="00430125">
          <w:rPr>
            <w:lang w:val="en-CA"/>
          </w:rPr>
          <w:delText>al</w:delText>
        </w:r>
      </w:del>
      <w:r>
        <w:rPr>
          <w:lang w:val="en-CA"/>
        </w:rPr>
        <w:t>though the actual process extends over a much longer timescale</w:t>
      </w:r>
      <w:del w:id="105" w:author="John J" w:date="2018-05-18T13:46:00Z">
        <w:r w:rsidDel="00430125">
          <w:rPr>
            <w:lang w:val="en-CA"/>
          </w:rPr>
          <w:delText>)</w:delText>
        </w:r>
      </w:del>
      <w:r>
        <w:rPr>
          <w:lang w:val="en-CA"/>
        </w:rPr>
        <w:t xml:space="preserve">. Combinations of sites were shown to produce inconsistent results, so a second method using a least squares adjustment process was used, repeatedly removing some monthly mean outliers which </w:t>
      </w:r>
      <w:ins w:id="106" w:author="John J" w:date="2018-05-18T13:48:00Z">
        <w:r w:rsidR="00430125">
          <w:rPr>
            <w:lang w:val="en-CA"/>
          </w:rPr>
          <w:t>plotted</w:t>
        </w:r>
      </w:ins>
      <w:del w:id="107" w:author="John J" w:date="2018-05-18T13:48:00Z">
        <w:r w:rsidDel="00430125">
          <w:rPr>
            <w:lang w:val="en-CA"/>
          </w:rPr>
          <w:delText>fell</w:delText>
        </w:r>
      </w:del>
      <w:r>
        <w:rPr>
          <w:lang w:val="en-CA"/>
        </w:rPr>
        <w:t xml:space="preserve"> </w:t>
      </w:r>
      <w:ins w:id="108" w:author="John J" w:date="2018-05-18T13:48:00Z">
        <w:r w:rsidR="00430125">
          <w:rPr>
            <w:lang w:val="en-CA"/>
          </w:rPr>
          <w:t>a</w:t>
        </w:r>
      </w:ins>
      <w:del w:id="109" w:author="John J" w:date="2018-05-18T13:48:00Z">
        <w:r w:rsidDel="00430125">
          <w:rPr>
            <w:lang w:val="en-CA"/>
          </w:rPr>
          <w:delText>some</w:delText>
        </w:r>
      </w:del>
      <w:del w:id="110" w:author="John J" w:date="2018-05-18T13:49:00Z">
        <w:r w:rsidDel="00430125">
          <w:rPr>
            <w:lang w:val="en-CA"/>
          </w:rPr>
          <w:delText xml:space="preserve"> arbitrary</w:delText>
        </w:r>
      </w:del>
      <w:r>
        <w:rPr>
          <w:lang w:val="en-CA"/>
        </w:rPr>
        <w:t xml:space="preserve"> residual distance away from the linear regression</w:t>
      </w:r>
      <w:del w:id="111" w:author="John J" w:date="2018-05-18T13:50:00Z">
        <w:r w:rsidDel="00430125">
          <w:rPr>
            <w:lang w:val="en-CA"/>
          </w:rPr>
          <w:delText xml:space="preserve"> line until none remained ”too far away” from the final regression line</w:delText>
        </w:r>
      </w:del>
      <w:r>
        <w:rPr>
          <w:lang w:val="en-CA"/>
        </w:rPr>
        <w:t xml:space="preserve">. A third, and ultimately optimal method for calculating GIA was developed by </w:t>
      </w:r>
      <w:proofErr w:type="spellStart"/>
      <w:r>
        <w:rPr>
          <w:lang w:val="en-CA"/>
        </w:rPr>
        <w:t>Mainville</w:t>
      </w:r>
      <w:proofErr w:type="spellEnd"/>
      <w:r>
        <w:rPr>
          <w:lang w:val="en-CA"/>
        </w:rPr>
        <w:t xml:space="preserve"> &amp; </w:t>
      </w:r>
      <w:proofErr w:type="spellStart"/>
      <w:r>
        <w:rPr>
          <w:lang w:val="en-CA"/>
        </w:rPr>
        <w:t>Craymer</w:t>
      </w:r>
      <w:proofErr w:type="spellEnd"/>
      <w:r>
        <w:rPr>
          <w:lang w:val="en-CA"/>
        </w:rPr>
        <w:t xml:space="preserve"> in their 2005 paper, using the original method of directly comparing monthly water level means, but this time with adjustments for the </w:t>
      </w:r>
      <w:commentRangeStart w:id="112"/>
      <w:commentRangeStart w:id="113"/>
      <w:commentRangeStart w:id="114"/>
      <w:r>
        <w:rPr>
          <w:lang w:val="en-CA"/>
        </w:rPr>
        <w:t>epoch</w:t>
      </w:r>
      <w:commentRangeEnd w:id="112"/>
      <w:r w:rsidR="00430125">
        <w:rPr>
          <w:rStyle w:val="CommentReference"/>
        </w:rPr>
        <w:commentReference w:id="112"/>
      </w:r>
      <w:commentRangeEnd w:id="113"/>
      <w:r w:rsidR="00420A18">
        <w:rPr>
          <w:rStyle w:val="CommentReference"/>
        </w:rPr>
        <w:commentReference w:id="113"/>
      </w:r>
      <w:r>
        <w:rPr>
          <w:lang w:val="en-CA"/>
        </w:rPr>
        <w:t>, site, and month of the year</w:t>
      </w:r>
      <w:commentRangeEnd w:id="114"/>
      <w:r w:rsidR="00420A18">
        <w:rPr>
          <w:rStyle w:val="CommentReference"/>
        </w:rPr>
        <w:commentReference w:id="114"/>
      </w:r>
      <w:r>
        <w:rPr>
          <w:lang w:val="en-CA"/>
        </w:rPr>
        <w:t xml:space="preserve">. Their findings with this method showed a general agreement with the post glacial ICE-3G global model of GIA at that time, </w:t>
      </w:r>
      <w:commentRangeStart w:id="115"/>
      <w:r>
        <w:rPr>
          <w:lang w:val="en-CA"/>
        </w:rPr>
        <w:t xml:space="preserve">while </w:t>
      </w:r>
      <w:commentRangeEnd w:id="115"/>
      <w:r w:rsidR="00420A18">
        <w:rPr>
          <w:rStyle w:val="CommentReference"/>
        </w:rPr>
        <w:commentReference w:id="115"/>
      </w:r>
      <w:r>
        <w:rPr>
          <w:lang w:val="en-CA"/>
        </w:rPr>
        <w:t>(</w:t>
      </w:r>
      <w:proofErr w:type="spellStart"/>
      <w:r>
        <w:rPr>
          <w:lang w:val="en-CA"/>
        </w:rPr>
        <w:t>Mainville</w:t>
      </w:r>
      <w:proofErr w:type="spellEnd"/>
      <w:r>
        <w:rPr>
          <w:lang w:val="en-CA"/>
        </w:rPr>
        <w:t xml:space="preserve"> &amp; </w:t>
      </w:r>
      <w:proofErr w:type="spellStart"/>
      <w:r>
        <w:rPr>
          <w:lang w:val="en-CA"/>
        </w:rPr>
        <w:t>Craymer</w:t>
      </w:r>
      <w:proofErr w:type="spellEnd"/>
      <w:r>
        <w:rPr>
          <w:lang w:val="en-CA"/>
        </w:rPr>
        <w:t>, 2005).</w:t>
      </w:r>
      <w:r>
        <w:rPr>
          <w:lang w:val="en-CA"/>
        </w:rPr>
        <w:br/>
      </w:r>
      <w:r>
        <w:rPr>
          <w:lang w:val="en-CA"/>
        </w:rPr>
        <w:br/>
        <w:t xml:space="preserve">Johnston et al. (2012) attempted to provide a value for GIA in the LGL with better accuracy than previous estimates </w:t>
      </w:r>
      <w:del w:id="116" w:author="John J" w:date="2018-05-18T13:57:00Z">
        <w:r w:rsidDel="00420A18">
          <w:rPr>
            <w:lang w:val="en-CA"/>
          </w:rPr>
          <w:delText xml:space="preserve">made </w:delText>
        </w:r>
      </w:del>
      <w:r>
        <w:rPr>
          <w:lang w:val="en-CA"/>
        </w:rPr>
        <w:t>using water gauge data. In order to accomplish this, the data used to measure the process of GIA needed to extend over a much longer timescale. In this method, water levels were inferred from the elevation of relict shorelines in beach ridge strandplains from the late Holocene sediment record surrounding Lake Superior</w:t>
      </w:r>
      <w:ins w:id="117" w:author="John J" w:date="2018-05-18T13:58:00Z">
        <w:r w:rsidR="00420A18">
          <w:rPr>
            <w:lang w:val="en-CA"/>
          </w:rPr>
          <w:t>.</w:t>
        </w:r>
      </w:ins>
      <w:del w:id="118" w:author="John J" w:date="2018-05-18T13:58:00Z">
        <w:r w:rsidDel="00420A18">
          <w:rPr>
            <w:lang w:val="en-CA"/>
          </w:rPr>
          <w:delText>,</w:delText>
        </w:r>
      </w:del>
      <w:r>
        <w:rPr>
          <w:lang w:val="en-CA"/>
        </w:rPr>
        <w:t xml:space="preserve"> </w:t>
      </w:r>
      <w:ins w:id="119" w:author="John J" w:date="2018-05-18T13:58:00Z">
        <w:r w:rsidR="00420A18">
          <w:rPr>
            <w:lang w:val="en-CA"/>
          </w:rPr>
          <w:t>A</w:t>
        </w:r>
      </w:ins>
      <w:del w:id="120" w:author="John J" w:date="2018-05-18T13:58:00Z">
        <w:r w:rsidDel="00420A18">
          <w:rPr>
            <w:lang w:val="en-CA"/>
          </w:rPr>
          <w:delText>the a</w:delText>
        </w:r>
      </w:del>
      <w:r>
        <w:rPr>
          <w:lang w:val="en-CA"/>
        </w:rPr>
        <w:t xml:space="preserve">ges for each </w:t>
      </w:r>
      <w:ins w:id="121" w:author="John J" w:date="2018-05-18T13:59:00Z">
        <w:r w:rsidR="00420A18">
          <w:rPr>
            <w:lang w:val="en-CA"/>
          </w:rPr>
          <w:t>elevation were</w:t>
        </w:r>
      </w:ins>
      <w:del w:id="122" w:author="John J" w:date="2018-05-18T13:59:00Z">
        <w:r w:rsidDel="00420A18">
          <w:rPr>
            <w:lang w:val="en-CA"/>
          </w:rPr>
          <w:delText>data point being</w:delText>
        </w:r>
      </w:del>
      <w:r>
        <w:rPr>
          <w:lang w:val="en-CA"/>
        </w:rPr>
        <w:t xml:space="preserve"> inferred from </w:t>
      </w:r>
      <w:ins w:id="123" w:author="John J" w:date="2018-05-18T13:59:00Z">
        <w:r w:rsidR="00420A18">
          <w:rPr>
            <w:lang w:val="en-CA"/>
          </w:rPr>
          <w:t>age-</w:t>
        </w:r>
      </w:ins>
      <w:r>
        <w:rPr>
          <w:lang w:val="en-CA"/>
        </w:rPr>
        <w:t xml:space="preserve">dating </w:t>
      </w:r>
      <w:del w:id="124" w:author="John J" w:date="2018-05-18T14:00:00Z">
        <w:r w:rsidDel="00420A18">
          <w:rPr>
            <w:lang w:val="en-CA"/>
          </w:rPr>
          <w:delText xml:space="preserve">samples from these </w:delText>
        </w:r>
      </w:del>
      <w:r>
        <w:rPr>
          <w:lang w:val="en-CA"/>
        </w:rPr>
        <w:t xml:space="preserve">beach deposits </w:t>
      </w:r>
      <w:ins w:id="125" w:author="John J" w:date="2018-05-18T14:00:00Z">
        <w:r w:rsidR="00420A18">
          <w:rPr>
            <w:lang w:val="en-CA"/>
          </w:rPr>
          <w:t xml:space="preserve">or beach ridges in </w:t>
        </w:r>
      </w:ins>
      <w:del w:id="126" w:author="John J" w:date="2018-05-18T14:00:00Z">
        <w:r w:rsidDel="00420A18">
          <w:rPr>
            <w:lang w:val="en-CA"/>
          </w:rPr>
          <w:delText xml:space="preserve">(known as </w:delText>
        </w:r>
      </w:del>
      <w:r>
        <w:rPr>
          <w:lang w:val="en-CA"/>
        </w:rPr>
        <w:t>strandplain sequences</w:t>
      </w:r>
      <w:del w:id="127" w:author="John J" w:date="2018-05-18T14:00:00Z">
        <w:r w:rsidDel="00420A18">
          <w:rPr>
            <w:lang w:val="en-CA"/>
          </w:rPr>
          <w:delText>)</w:delText>
        </w:r>
      </w:del>
      <w:r>
        <w:rPr>
          <w:lang w:val="en-CA"/>
        </w:rPr>
        <w:t xml:space="preserve"> </w:t>
      </w:r>
      <w:ins w:id="128" w:author="John J" w:date="2018-05-18T14:00:00Z">
        <w:r w:rsidR="00420A18">
          <w:rPr>
            <w:lang w:val="en-CA"/>
          </w:rPr>
          <w:t>using</w:t>
        </w:r>
      </w:ins>
      <w:del w:id="129" w:author="John J" w:date="2018-05-18T14:00:00Z">
        <w:r w:rsidDel="00420A18">
          <w:rPr>
            <w:lang w:val="en-CA"/>
          </w:rPr>
          <w:delText>with</w:delText>
        </w:r>
      </w:del>
      <w:r>
        <w:rPr>
          <w:lang w:val="en-CA"/>
        </w:rPr>
        <w:t xml:space="preserve"> </w:t>
      </w:r>
      <w:del w:id="130" w:author="John J" w:date="2018-05-18T14:00:00Z">
        <w:r w:rsidDel="00420A18">
          <w:rPr>
            <w:lang w:val="en-CA"/>
          </w:rPr>
          <w:delText>O</w:delText>
        </w:r>
      </w:del>
      <w:ins w:id="131" w:author="John J" w:date="2018-05-18T14:00:00Z">
        <w:r w:rsidR="00420A18">
          <w:rPr>
            <w:lang w:val="en-CA"/>
          </w:rPr>
          <w:t>o</w:t>
        </w:r>
      </w:ins>
      <w:r>
        <w:rPr>
          <w:lang w:val="en-CA"/>
        </w:rPr>
        <w:t xml:space="preserve">ptically </w:t>
      </w:r>
      <w:del w:id="132" w:author="John J" w:date="2018-05-18T14:00:00Z">
        <w:r w:rsidDel="00420A18">
          <w:rPr>
            <w:lang w:val="en-CA"/>
          </w:rPr>
          <w:delText>S</w:delText>
        </w:r>
      </w:del>
      <w:ins w:id="133" w:author="John J" w:date="2018-05-18T14:00:00Z">
        <w:r w:rsidR="00420A18">
          <w:rPr>
            <w:lang w:val="en-CA"/>
          </w:rPr>
          <w:t>s</w:t>
        </w:r>
      </w:ins>
      <w:r>
        <w:rPr>
          <w:lang w:val="en-CA"/>
        </w:rPr>
        <w:t xml:space="preserve">timulated </w:t>
      </w:r>
      <w:del w:id="134" w:author="John J" w:date="2018-05-18T14:00:00Z">
        <w:r w:rsidDel="00420A18">
          <w:rPr>
            <w:lang w:val="en-CA"/>
          </w:rPr>
          <w:delText>L</w:delText>
        </w:r>
      </w:del>
      <w:ins w:id="135" w:author="John J" w:date="2018-05-18T14:00:00Z">
        <w:r w:rsidR="00420A18">
          <w:rPr>
            <w:lang w:val="en-CA"/>
          </w:rPr>
          <w:t>l</w:t>
        </w:r>
      </w:ins>
      <w:r>
        <w:rPr>
          <w:lang w:val="en-CA"/>
        </w:rPr>
        <w:t>uminescence (OSL)</w:t>
      </w:r>
      <w:del w:id="136" w:author="John J" w:date="2018-05-18T14:00:00Z">
        <w:r w:rsidDel="00420A18">
          <w:rPr>
            <w:lang w:val="en-CA"/>
          </w:rPr>
          <w:delText xml:space="preserve"> age dating</w:delText>
        </w:r>
      </w:del>
      <w:r>
        <w:rPr>
          <w:lang w:val="en-CA"/>
        </w:rPr>
        <w:t xml:space="preserve">. </w:t>
      </w:r>
      <w:ins w:id="137" w:author="John J" w:date="2018-05-18T14:01:00Z">
        <w:r w:rsidR="00420A18">
          <w:rPr>
            <w:lang w:val="en-CA"/>
          </w:rPr>
          <w:t>Johnston et al. (2012)</w:t>
        </w:r>
      </w:ins>
      <w:del w:id="138" w:author="John J" w:date="2018-05-18T14:01:00Z">
        <w:r w:rsidDel="00420A18">
          <w:rPr>
            <w:lang w:val="en-CA"/>
          </w:rPr>
          <w:delText>This</w:delText>
        </w:r>
      </w:del>
      <w:r>
        <w:rPr>
          <w:lang w:val="en-CA"/>
        </w:rPr>
        <w:t xml:space="preserve"> </w:t>
      </w:r>
      <w:ins w:id="139" w:author="John J" w:date="2018-05-18T14:03:00Z">
        <w:r w:rsidR="00420A18">
          <w:rPr>
            <w:lang w:val="en-CA"/>
          </w:rPr>
          <w:t>and</w:t>
        </w:r>
      </w:ins>
      <w:del w:id="140" w:author="John J" w:date="2018-05-18T14:03:00Z">
        <w:r w:rsidDel="00420A18">
          <w:rPr>
            <w:lang w:val="en-CA"/>
          </w:rPr>
          <w:delText>data differed from</w:delText>
        </w:r>
      </w:del>
      <w:r>
        <w:rPr>
          <w:lang w:val="en-CA"/>
        </w:rPr>
        <w:t xml:space="preserve"> </w:t>
      </w:r>
      <w:del w:id="141" w:author="John J" w:date="2018-05-18T14:02:00Z">
        <w:r w:rsidDel="00420A18">
          <w:rPr>
            <w:lang w:val="en-CA"/>
          </w:rPr>
          <w:delText xml:space="preserve">that used by </w:delText>
        </w:r>
      </w:del>
      <w:proofErr w:type="spellStart"/>
      <w:r>
        <w:rPr>
          <w:lang w:val="en-CA"/>
        </w:rPr>
        <w:t>Mainville</w:t>
      </w:r>
      <w:proofErr w:type="spellEnd"/>
      <w:r>
        <w:rPr>
          <w:lang w:val="en-CA"/>
        </w:rPr>
        <w:t xml:space="preserve"> &amp; </w:t>
      </w:r>
      <w:proofErr w:type="spellStart"/>
      <w:r>
        <w:rPr>
          <w:lang w:val="en-CA"/>
        </w:rPr>
        <w:t>Craymer</w:t>
      </w:r>
      <w:proofErr w:type="spellEnd"/>
      <w:r>
        <w:rPr>
          <w:lang w:val="en-CA"/>
        </w:rPr>
        <w:t xml:space="preserve"> </w:t>
      </w:r>
      <w:del w:id="142" w:author="John J" w:date="2018-05-18T14:01:00Z">
        <w:r w:rsidDel="00420A18">
          <w:rPr>
            <w:lang w:val="en-CA"/>
          </w:rPr>
          <w:delText xml:space="preserve">in their </w:delText>
        </w:r>
      </w:del>
      <w:ins w:id="143" w:author="John J" w:date="2018-05-18T14:01:00Z">
        <w:r w:rsidR="00420A18">
          <w:rPr>
            <w:lang w:val="en-CA"/>
          </w:rPr>
          <w:t>(</w:t>
        </w:r>
      </w:ins>
      <w:r>
        <w:rPr>
          <w:lang w:val="en-CA"/>
        </w:rPr>
        <w:t>2005</w:t>
      </w:r>
      <w:ins w:id="144" w:author="John J" w:date="2018-05-18T14:01:00Z">
        <w:r w:rsidR="00420A18">
          <w:rPr>
            <w:lang w:val="en-CA"/>
          </w:rPr>
          <w:t>)</w:t>
        </w:r>
      </w:ins>
      <w:ins w:id="145" w:author="John J" w:date="2018-05-18T14:02:00Z">
        <w:r w:rsidR="00420A18">
          <w:rPr>
            <w:lang w:val="en-CA"/>
          </w:rPr>
          <w:t xml:space="preserve"> data </w:t>
        </w:r>
      </w:ins>
      <w:ins w:id="146" w:author="John J" w:date="2018-05-18T14:03:00Z">
        <w:r w:rsidR="00420A18">
          <w:rPr>
            <w:lang w:val="en-CA"/>
          </w:rPr>
          <w:t xml:space="preserve">differed </w:t>
        </w:r>
      </w:ins>
      <w:ins w:id="147" w:author="John J" w:date="2018-05-18T14:02:00Z">
        <w:r w:rsidR="00420A18">
          <w:rPr>
            <w:lang w:val="en-CA"/>
          </w:rPr>
          <w:t>because</w:t>
        </w:r>
      </w:ins>
      <w:del w:id="148" w:author="John J" w:date="2018-05-18T14:01:00Z">
        <w:r w:rsidDel="00420A18">
          <w:rPr>
            <w:lang w:val="en-CA"/>
          </w:rPr>
          <w:delText xml:space="preserve"> paper</w:delText>
        </w:r>
      </w:del>
      <w:del w:id="149" w:author="John J" w:date="2018-05-18T14:03:00Z">
        <w:r w:rsidDel="00420A18">
          <w:rPr>
            <w:lang w:val="en-CA"/>
          </w:rPr>
          <w:delText>, in that data coll</w:delText>
        </w:r>
      </w:del>
      <w:del w:id="150" w:author="John J" w:date="2018-05-18T14:04:00Z">
        <w:r w:rsidDel="00420A18">
          <w:rPr>
            <w:lang w:val="en-CA"/>
          </w:rPr>
          <w:delText>ected did not have</w:delText>
        </w:r>
      </w:del>
      <w:r>
        <w:rPr>
          <w:lang w:val="en-CA"/>
        </w:rPr>
        <w:t xml:space="preserve"> elevations </w:t>
      </w:r>
      <w:ins w:id="151" w:author="John J" w:date="2018-05-18T14:04:00Z">
        <w:r w:rsidR="00420A18">
          <w:rPr>
            <w:lang w:val="en-CA"/>
          </w:rPr>
          <w:t xml:space="preserve">were not </w:t>
        </w:r>
      </w:ins>
      <w:ins w:id="152" w:author="John J" w:date="2018-05-18T14:05:00Z">
        <w:r w:rsidR="00664CD3">
          <w:rPr>
            <w:lang w:val="en-CA"/>
          </w:rPr>
          <w:t xml:space="preserve">and were </w:t>
        </w:r>
      </w:ins>
      <w:r>
        <w:rPr>
          <w:lang w:val="en-CA"/>
        </w:rPr>
        <w:t>sampled at the same points in time</w:t>
      </w:r>
      <w:ins w:id="153" w:author="John J" w:date="2018-05-18T14:05:00Z">
        <w:r w:rsidR="00664CD3">
          <w:rPr>
            <w:lang w:val="en-CA"/>
          </w:rPr>
          <w:t>, respectively</w:t>
        </w:r>
      </w:ins>
      <w:del w:id="154" w:author="John J" w:date="2018-05-18T14:05:00Z">
        <w:r w:rsidDel="00664CD3">
          <w:rPr>
            <w:lang w:val="en-CA"/>
          </w:rPr>
          <w:delText xml:space="preserve"> for calculation of relative rates</w:delText>
        </w:r>
      </w:del>
      <w:r>
        <w:rPr>
          <w:lang w:val="en-CA"/>
        </w:rPr>
        <w:t xml:space="preserve">. </w:t>
      </w:r>
      <w:del w:id="155" w:author="John J" w:date="2018-05-18T14:08:00Z">
        <w:r w:rsidDel="007855D6">
          <w:rPr>
            <w:lang w:val="en-CA"/>
          </w:rPr>
          <w:delText>As a result, the elevation vs time data was modelled with a linear regression for each site, the difference in slopes representing the GIA rate between sites.</w:delText>
        </w:r>
      </w:del>
      <w:ins w:id="156" w:author="John J" w:date="2018-05-18T14:08:00Z">
        <w:r w:rsidR="007855D6">
          <w:rPr>
            <w:lang w:val="en-CA"/>
          </w:rPr>
          <w:t>Therefore, Johnston et al. (2012) calculated</w:t>
        </w:r>
      </w:ins>
      <w:r>
        <w:rPr>
          <w:lang w:val="en-CA"/>
        </w:rPr>
        <w:t xml:space="preserve"> </w:t>
      </w:r>
      <w:del w:id="157" w:author="John J" w:date="2018-05-18T14:08:00Z">
        <w:r w:rsidDel="007855D6">
          <w:rPr>
            <w:lang w:val="en-CA"/>
          </w:rPr>
          <w:delText>I</w:delText>
        </w:r>
      </w:del>
      <w:ins w:id="158" w:author="John J" w:date="2018-05-18T14:08:00Z">
        <w:r w:rsidR="007855D6">
          <w:rPr>
            <w:lang w:val="en-CA"/>
          </w:rPr>
          <w:t>i</w:t>
        </w:r>
      </w:ins>
      <w:r>
        <w:rPr>
          <w:lang w:val="en-CA"/>
        </w:rPr>
        <w:t>ndividual regression</w:t>
      </w:r>
      <w:ins w:id="159" w:author="John J" w:date="2018-05-18T14:08:00Z">
        <w:r w:rsidR="007855D6">
          <w:rPr>
            <w:lang w:val="en-CA"/>
          </w:rPr>
          <w:t xml:space="preserve"> lines</w:t>
        </w:r>
      </w:ins>
      <w:del w:id="160" w:author="John J" w:date="2018-05-18T14:08:00Z">
        <w:r w:rsidDel="007855D6">
          <w:rPr>
            <w:lang w:val="en-CA"/>
          </w:rPr>
          <w:delText>s</w:delText>
        </w:r>
      </w:del>
      <w:r>
        <w:rPr>
          <w:lang w:val="en-CA"/>
        </w:rPr>
        <w:t xml:space="preserve"> </w:t>
      </w:r>
      <w:del w:id="161" w:author="John J" w:date="2018-05-18T14:09:00Z">
        <w:r w:rsidDel="007855D6">
          <w:rPr>
            <w:lang w:val="en-CA"/>
          </w:rPr>
          <w:delText xml:space="preserve">were created </w:delText>
        </w:r>
      </w:del>
      <w:r>
        <w:rPr>
          <w:lang w:val="en-CA"/>
        </w:rPr>
        <w:t>per site for a series of four ranges of time related to lake level phases</w:t>
      </w:r>
      <w:ins w:id="162" w:author="John J" w:date="2018-05-18T14:09:00Z">
        <w:r w:rsidR="007855D6">
          <w:rPr>
            <w:lang w:val="en-CA"/>
          </w:rPr>
          <w:t>, namely Nipissing, Algoma, Sault and Sub-Sault</w:t>
        </w:r>
      </w:ins>
      <w:del w:id="163" w:author="John J" w:date="2018-05-18T14:09:00Z">
        <w:r w:rsidDel="007855D6">
          <w:rPr>
            <w:lang w:val="en-CA"/>
          </w:rPr>
          <w:delText xml:space="preserve"> (Johnston et al, 2012)</w:delText>
        </w:r>
      </w:del>
      <w:r>
        <w:rPr>
          <w:lang w:val="en-CA"/>
        </w:rPr>
        <w:t xml:space="preserve">. The results reported from this </w:t>
      </w:r>
      <w:del w:id="164" w:author="John J" w:date="2018-05-22T13:44:00Z">
        <w:r w:rsidDel="00CE7441">
          <w:rPr>
            <w:lang w:val="en-CA"/>
          </w:rPr>
          <w:delText xml:space="preserve">process </w:delText>
        </w:r>
      </w:del>
      <w:r>
        <w:rPr>
          <w:lang w:val="en-CA"/>
        </w:rPr>
        <w:t xml:space="preserve">are summarized in </w:t>
      </w:r>
      <w:commentRangeStart w:id="165"/>
      <w:r>
        <w:rPr>
          <w:lang w:val="en-CA"/>
        </w:rPr>
        <w:t xml:space="preserve">Figure </w:t>
      </w:r>
      <w:hyperlink w:anchor="x1-4001r1" w:history="1">
        <w:r>
          <w:rPr>
            <w:lang w:val="en-CA"/>
          </w:rPr>
          <w:t>1</w:t>
        </w:r>
      </w:hyperlink>
      <w:commentRangeEnd w:id="165"/>
      <w:r w:rsidR="00CE7441">
        <w:rPr>
          <w:rStyle w:val="CommentReference"/>
        </w:rPr>
        <w:commentReference w:id="165"/>
      </w:r>
      <w:r>
        <w:rPr>
          <w:lang w:val="en-CA"/>
        </w:rPr>
        <w:t xml:space="preserve">. </w:t>
      </w:r>
      <w:r>
        <w:rPr>
          <w:lang w:val="en-CA"/>
        </w:rPr>
        <w:br/>
      </w:r>
    </w:p>
    <w:p w14:paraId="4487768E" w14:textId="77777777" w:rsidR="003F02A9" w:rsidRDefault="003F02A9">
      <w:pPr>
        <w:widowControl/>
        <w:rPr>
          <w:lang w:val="en-CA"/>
        </w:rPr>
      </w:pPr>
    </w:p>
    <w:p w14:paraId="1BDBFFBA" w14:textId="77777777" w:rsidR="003F02A9" w:rsidRDefault="003F02A9">
      <w:pPr>
        <w:widowControl/>
        <w:sectPr w:rsidR="003F02A9">
          <w:type w:val="continuous"/>
          <w:pgSz w:w="11905" w:h="16837"/>
          <w:pgMar w:top="1440" w:right="1440" w:bottom="1440" w:left="1440" w:header="0" w:footer="0" w:gutter="0"/>
          <w:cols w:space="360"/>
          <w:noEndnote/>
        </w:sectPr>
      </w:pPr>
      <w:bookmarkStart w:id="166" w:name="x1-4001r1"/>
      <w:bookmarkEnd w:id="166"/>
    </w:p>
    <w:p w14:paraId="61EE49C0" w14:textId="3570B84A" w:rsidR="003F02A9" w:rsidRDefault="00176574">
      <w:pPr>
        <w:widowControl/>
        <w:rPr>
          <w:lang w:val="en-CA"/>
        </w:rPr>
      </w:pPr>
      <w:r>
        <w:rPr>
          <w:noProof/>
        </w:rPr>
        <w:lastRenderedPageBreak/>
        <w:drawing>
          <wp:inline distT="0" distB="0" distL="0" distR="0" wp14:anchorId="1E988156" wp14:editId="519DFFF2">
            <wp:extent cx="5619750" cy="34480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619750" cy="3448050"/>
                    </a:xfrm>
                    <a:prstGeom prst="rect">
                      <a:avLst/>
                    </a:prstGeom>
                    <a:noFill/>
                    <a:ln>
                      <a:noFill/>
                    </a:ln>
                  </pic:spPr>
                </pic:pic>
              </a:graphicData>
            </a:graphic>
          </wp:inline>
        </w:drawing>
      </w:r>
      <w:r w:rsidR="003F02A9">
        <w:rPr>
          <w:lang w:val="en-CA"/>
        </w:rPr>
        <w:br/>
      </w:r>
    </w:p>
    <w:p w14:paraId="0D903A06" w14:textId="77777777" w:rsidR="003F02A9" w:rsidRDefault="003F02A9">
      <w:pPr>
        <w:widowControl/>
        <w:rPr>
          <w:lang w:val="en-CA"/>
        </w:rPr>
      </w:pPr>
      <w:r>
        <w:rPr>
          <w:lang w:val="en-CA"/>
        </w:rPr>
        <w:t xml:space="preserve">Figure 1: GIA values </w:t>
      </w:r>
      <w:commentRangeStart w:id="167"/>
      <w:r>
        <w:rPr>
          <w:lang w:val="en-CA"/>
        </w:rPr>
        <w:t>reported by Johnston et al 2012</w:t>
      </w:r>
      <w:commentRangeEnd w:id="167"/>
      <w:r w:rsidR="007855D6">
        <w:rPr>
          <w:rStyle w:val="CommentReference"/>
        </w:rPr>
        <w:commentReference w:id="167"/>
      </w:r>
      <w:r>
        <w:rPr>
          <w:lang w:val="en-CA"/>
        </w:rPr>
        <w:t>. All values are in cm/century.</w:t>
      </w:r>
    </w:p>
    <w:p w14:paraId="710EA18A" w14:textId="77777777" w:rsidR="003F02A9" w:rsidRDefault="003F02A9">
      <w:pPr>
        <w:widowControl/>
        <w:rPr>
          <w:lang w:val="en-CA"/>
        </w:rPr>
      </w:pPr>
    </w:p>
    <w:p w14:paraId="59580F29" w14:textId="2A728FF9" w:rsidR="003F02A9" w:rsidRDefault="003F02A9">
      <w:pPr>
        <w:widowControl/>
        <w:rPr>
          <w:lang w:val="en-CA"/>
        </w:rPr>
      </w:pPr>
      <w:del w:id="168" w:author="John J" w:date="2018-05-22T13:49:00Z">
        <w:r w:rsidDel="00CE7441">
          <w:rPr>
            <w:lang w:val="en-CA"/>
          </w:rPr>
          <w:delText>In order to project the future impact of this process on the Great Lakes Basin, an estimate of t</w:delText>
        </w:r>
      </w:del>
      <w:ins w:id="169" w:author="John J" w:date="2018-05-22T13:49:00Z">
        <w:r w:rsidR="00CE7441">
          <w:rPr>
            <w:lang w:val="en-CA"/>
          </w:rPr>
          <w:t>T</w:t>
        </w:r>
      </w:ins>
      <w:r>
        <w:rPr>
          <w:lang w:val="en-CA"/>
        </w:rPr>
        <w:t xml:space="preserve">he </w:t>
      </w:r>
      <w:del w:id="170" w:author="John J" w:date="2018-05-22T13:49:00Z">
        <w:r w:rsidDel="00CE7441">
          <w:rPr>
            <w:lang w:val="en-CA"/>
          </w:rPr>
          <w:delText xml:space="preserve">historical </w:delText>
        </w:r>
      </w:del>
      <w:r>
        <w:rPr>
          <w:lang w:val="en-CA"/>
        </w:rPr>
        <w:t xml:space="preserve">rate of GIA is </w:t>
      </w:r>
      <w:del w:id="171" w:author="John J" w:date="2018-05-22T13:49:00Z">
        <w:r w:rsidDel="00CE7441">
          <w:rPr>
            <w:lang w:val="en-CA"/>
          </w:rPr>
          <w:delText xml:space="preserve">needed. This </w:delText>
        </w:r>
      </w:del>
      <w:r>
        <w:rPr>
          <w:lang w:val="en-CA"/>
        </w:rPr>
        <w:t>estimate</w:t>
      </w:r>
      <w:ins w:id="172" w:author="John J" w:date="2018-05-22T13:49:00Z">
        <w:r w:rsidR="00CE7441">
          <w:rPr>
            <w:lang w:val="en-CA"/>
          </w:rPr>
          <w:t>d</w:t>
        </w:r>
      </w:ins>
      <w:r>
        <w:rPr>
          <w:lang w:val="en-CA"/>
        </w:rPr>
        <w:t xml:space="preserve"> </w:t>
      </w:r>
      <w:del w:id="173" w:author="John J" w:date="2018-05-22T13:49:00Z">
        <w:r w:rsidDel="00CE7441">
          <w:rPr>
            <w:lang w:val="en-CA"/>
          </w:rPr>
          <w:delText xml:space="preserve">is obtained </w:delText>
        </w:r>
      </w:del>
      <w:r>
        <w:rPr>
          <w:lang w:val="en-CA"/>
        </w:rPr>
        <w:t xml:space="preserve">by comparing the elevation of the water </w:t>
      </w:r>
      <w:del w:id="174" w:author="John J" w:date="2018-05-22T13:47:00Z">
        <w:r w:rsidDel="00CE7441">
          <w:rPr>
            <w:lang w:val="en-CA"/>
          </w:rPr>
          <w:delText xml:space="preserve">mark </w:delText>
        </w:r>
      </w:del>
      <w:ins w:id="175" w:author="John J" w:date="2018-05-22T13:47:00Z">
        <w:r w:rsidR="00CE7441">
          <w:rPr>
            <w:lang w:val="en-CA"/>
          </w:rPr>
          <w:t xml:space="preserve">level </w:t>
        </w:r>
      </w:ins>
      <w:r>
        <w:rPr>
          <w:lang w:val="en-CA"/>
        </w:rPr>
        <w:t xml:space="preserve">at two different locations around a </w:t>
      </w:r>
      <w:ins w:id="176" w:author="John J" w:date="2018-05-22T13:47:00Z">
        <w:r w:rsidR="00CE7441">
          <w:rPr>
            <w:lang w:val="en-CA"/>
          </w:rPr>
          <w:t xml:space="preserve">common </w:t>
        </w:r>
      </w:ins>
      <w:r>
        <w:rPr>
          <w:lang w:val="en-CA"/>
        </w:rPr>
        <w:t xml:space="preserve">basin, and </w:t>
      </w:r>
      <w:ins w:id="177" w:author="John J" w:date="2018-05-22T13:47:00Z">
        <w:r w:rsidR="00CE7441">
          <w:rPr>
            <w:lang w:val="en-CA"/>
          </w:rPr>
          <w:t xml:space="preserve">calculating </w:t>
        </w:r>
      </w:ins>
      <w:del w:id="178" w:author="John J" w:date="2018-05-22T13:47:00Z">
        <w:r w:rsidDel="00CE7441">
          <w:rPr>
            <w:lang w:val="en-CA"/>
          </w:rPr>
          <w:delText>observing how</w:delText>
        </w:r>
      </w:del>
      <w:r>
        <w:rPr>
          <w:lang w:val="en-CA"/>
        </w:rPr>
        <w:t xml:space="preserve"> this difference </w:t>
      </w:r>
      <w:del w:id="179" w:author="John J" w:date="2018-05-22T13:50:00Z">
        <w:r w:rsidDel="00CE7441">
          <w:rPr>
            <w:lang w:val="en-CA"/>
          </w:rPr>
          <w:delText xml:space="preserve">changes </w:delText>
        </w:r>
      </w:del>
      <w:r>
        <w:rPr>
          <w:lang w:val="en-CA"/>
        </w:rPr>
        <w:t xml:space="preserve">over </w:t>
      </w:r>
      <w:ins w:id="180" w:author="John J" w:date="2018-05-22T13:50:00Z">
        <w:r w:rsidR="00CE7441">
          <w:rPr>
            <w:lang w:val="en-CA"/>
          </w:rPr>
          <w:t xml:space="preserve">a certain </w:t>
        </w:r>
      </w:ins>
      <w:r>
        <w:rPr>
          <w:lang w:val="en-CA"/>
        </w:rPr>
        <w:t>time</w:t>
      </w:r>
      <w:ins w:id="181" w:author="John J" w:date="2018-05-22T13:50:00Z">
        <w:r w:rsidR="00CE7441">
          <w:rPr>
            <w:lang w:val="en-CA"/>
          </w:rPr>
          <w:t xml:space="preserve"> period that is long enough to represent the relatively slow process of GIA</w:t>
        </w:r>
      </w:ins>
      <w:ins w:id="182" w:author="John J" w:date="2018-05-22T13:47:00Z">
        <w:r w:rsidR="00CE7441">
          <w:rPr>
            <w:lang w:val="en-CA"/>
          </w:rPr>
          <w:t>, at least 3 t</w:t>
        </w:r>
      </w:ins>
      <w:ins w:id="183" w:author="John J" w:date="2018-05-22T13:48:00Z">
        <w:r w:rsidR="00CE7441">
          <w:rPr>
            <w:lang w:val="en-CA"/>
          </w:rPr>
          <w:t>o</w:t>
        </w:r>
      </w:ins>
      <w:ins w:id="184" w:author="John J" w:date="2018-05-22T13:47:00Z">
        <w:r w:rsidR="00CE7441">
          <w:rPr>
            <w:lang w:val="en-CA"/>
          </w:rPr>
          <w:t xml:space="preserve"> 4 decades </w:t>
        </w:r>
      </w:ins>
      <w:ins w:id="185" w:author="John J" w:date="2018-05-22T13:48:00Z">
        <w:r w:rsidR="00CE7441">
          <w:rPr>
            <w:lang w:val="en-CA"/>
          </w:rPr>
          <w:t>using historical records or more accurately using longer geological records</w:t>
        </w:r>
      </w:ins>
      <w:r>
        <w:rPr>
          <w:lang w:val="en-CA"/>
        </w:rPr>
        <w:t xml:space="preserve">. The </w:t>
      </w:r>
      <w:ins w:id="186" w:author="John J" w:date="2018-05-22T13:51:00Z">
        <w:r w:rsidR="00CE7441">
          <w:rPr>
            <w:lang w:val="en-CA"/>
          </w:rPr>
          <w:t xml:space="preserve">most accurate </w:t>
        </w:r>
      </w:ins>
      <w:r>
        <w:rPr>
          <w:lang w:val="en-CA"/>
        </w:rPr>
        <w:t xml:space="preserve">elevation of the water </w:t>
      </w:r>
      <w:ins w:id="187" w:author="John J" w:date="2018-05-22T13:52:00Z">
        <w:r w:rsidR="00CE7441">
          <w:rPr>
            <w:lang w:val="en-CA"/>
          </w:rPr>
          <w:t>surface has been measured inside ancient shorelines called beach ridges</w:t>
        </w:r>
      </w:ins>
      <w:ins w:id="188" w:author="John J" w:date="2018-05-22T13:53:00Z">
        <w:r w:rsidR="00CE7441">
          <w:rPr>
            <w:lang w:val="en-CA"/>
          </w:rPr>
          <w:t xml:space="preserve"> (Johnston et al. 2014)</w:t>
        </w:r>
      </w:ins>
      <w:ins w:id="189" w:author="John J" w:date="2018-05-22T13:52:00Z">
        <w:r w:rsidR="00CE7441">
          <w:rPr>
            <w:lang w:val="en-CA"/>
          </w:rPr>
          <w:t>. These</w:t>
        </w:r>
      </w:ins>
      <w:del w:id="190" w:author="John J" w:date="2018-05-22T13:53:00Z">
        <w:r w:rsidDel="00CE7441">
          <w:rPr>
            <w:lang w:val="en-CA"/>
          </w:rPr>
          <w:delText>can be inferred by a variety of indicators in the sediment record, in this case,</w:delText>
        </w:r>
      </w:del>
      <w:r>
        <w:rPr>
          <w:lang w:val="en-CA"/>
        </w:rPr>
        <w:t xml:space="preserve"> beach deposits </w:t>
      </w:r>
      <w:ins w:id="191" w:author="John J" w:date="2018-05-22T13:53:00Z">
        <w:r w:rsidR="00CE7441">
          <w:rPr>
            <w:lang w:val="en-CA"/>
          </w:rPr>
          <w:t xml:space="preserve">are preserved in </w:t>
        </w:r>
      </w:ins>
      <w:proofErr w:type="spellStart"/>
      <w:ins w:id="192" w:author="John J" w:date="2018-05-22T13:54:00Z">
        <w:r w:rsidR="00825FC6">
          <w:rPr>
            <w:lang w:val="en-CA"/>
          </w:rPr>
          <w:t>embayments</w:t>
        </w:r>
        <w:proofErr w:type="spellEnd"/>
        <w:r w:rsidR="00825FC6">
          <w:rPr>
            <w:lang w:val="en-CA"/>
          </w:rPr>
          <w:t xml:space="preserve"> forming </w:t>
        </w:r>
      </w:ins>
      <w:del w:id="193" w:author="John J" w:date="2018-05-22T13:54:00Z">
        <w:r w:rsidDel="00825FC6">
          <w:rPr>
            <w:lang w:val="en-CA"/>
          </w:rPr>
          <w:delText xml:space="preserve">known as </w:delText>
        </w:r>
      </w:del>
      <w:r>
        <w:rPr>
          <w:lang w:val="en-CA"/>
        </w:rPr>
        <w:t xml:space="preserve">strandplain </w:t>
      </w:r>
      <w:proofErr w:type="spellStart"/>
      <w:r>
        <w:rPr>
          <w:lang w:val="en-CA"/>
        </w:rPr>
        <w:t>sequences</w:t>
      </w:r>
      <w:ins w:id="194" w:author="John J" w:date="2018-05-22T13:54:00Z">
        <w:r w:rsidR="00825FC6">
          <w:rPr>
            <w:lang w:val="en-CA"/>
          </w:rPr>
          <w:t>.</w:t>
        </w:r>
      </w:ins>
      <w:del w:id="195" w:author="John J" w:date="2018-05-22T13:54:00Z">
        <w:r w:rsidDel="00825FC6">
          <w:rPr>
            <w:lang w:val="en-CA"/>
          </w:rPr>
          <w:delText xml:space="preserve"> are used, t</w:delText>
        </w:r>
      </w:del>
      <w:ins w:id="196" w:author="John J" w:date="2018-05-22T13:54:00Z">
        <w:r w:rsidR="00825FC6">
          <w:rPr>
            <w:lang w:val="en-CA"/>
          </w:rPr>
          <w:t>T</w:t>
        </w:r>
      </w:ins>
      <w:r>
        <w:rPr>
          <w:lang w:val="en-CA"/>
        </w:rPr>
        <w:t>heir</w:t>
      </w:r>
      <w:proofErr w:type="spellEnd"/>
      <w:r>
        <w:rPr>
          <w:lang w:val="en-CA"/>
        </w:rPr>
        <w:t xml:space="preserve"> ages </w:t>
      </w:r>
      <w:ins w:id="197" w:author="John J" w:date="2018-05-22T13:54:00Z">
        <w:r w:rsidR="00825FC6">
          <w:rPr>
            <w:lang w:val="en-CA"/>
          </w:rPr>
          <w:t xml:space="preserve">have been </w:t>
        </w:r>
      </w:ins>
      <w:r>
        <w:rPr>
          <w:lang w:val="en-CA"/>
        </w:rPr>
        <w:t>determined by optically stimulated luminescence (OSL) dating</w:t>
      </w:r>
      <w:ins w:id="198" w:author="John J" w:date="2018-05-22T13:55:00Z">
        <w:r w:rsidR="00825FC6">
          <w:rPr>
            <w:lang w:val="en-CA"/>
          </w:rPr>
          <w:t xml:space="preserve"> sediment directly in beach ridges close to where elevations are measured</w:t>
        </w:r>
      </w:ins>
      <w:r>
        <w:rPr>
          <w:lang w:val="en-CA"/>
        </w:rPr>
        <w:t xml:space="preserve">. </w:t>
      </w:r>
      <w:ins w:id="199" w:author="John J" w:date="2018-05-22T13:55:00Z">
        <w:r w:rsidR="00825FC6">
          <w:rPr>
            <w:lang w:val="en-CA"/>
          </w:rPr>
          <w:t xml:space="preserve">Elevation and age data </w:t>
        </w:r>
        <w:proofErr w:type="gramStart"/>
        <w:r w:rsidR="00825FC6">
          <w:rPr>
            <w:lang w:val="en-CA"/>
          </w:rPr>
          <w:t xml:space="preserve">for </w:t>
        </w:r>
      </w:ins>
      <w:ins w:id="200" w:author="John J" w:date="2018-05-22T13:56:00Z">
        <w:r w:rsidR="00825FC6">
          <w:rPr>
            <w:lang w:val="en-CA"/>
          </w:rPr>
          <w:t>??</w:t>
        </w:r>
        <w:proofErr w:type="gramEnd"/>
        <w:r w:rsidR="00825FC6">
          <w:rPr>
            <w:lang w:val="en-CA"/>
          </w:rPr>
          <w:t xml:space="preserve"> </w:t>
        </w:r>
        <w:proofErr w:type="gramStart"/>
        <w:r w:rsidR="00825FC6">
          <w:rPr>
            <w:lang w:val="en-CA"/>
          </w:rPr>
          <w:t>number</w:t>
        </w:r>
        <w:proofErr w:type="gramEnd"/>
        <w:r w:rsidR="00825FC6">
          <w:rPr>
            <w:lang w:val="en-CA"/>
          </w:rPr>
          <w:t xml:space="preserve"> of beach ridges in four strandplains adjacent to Lake Superior are shown in</w:t>
        </w:r>
      </w:ins>
      <w:del w:id="201" w:author="John J" w:date="2018-05-22T13:56:00Z">
        <w:r w:rsidDel="00825FC6">
          <w:rPr>
            <w:lang w:val="en-CA"/>
          </w:rPr>
          <w:delText>This raw data is presented in</w:delText>
        </w:r>
      </w:del>
      <w:r>
        <w:rPr>
          <w:lang w:val="en-CA"/>
        </w:rPr>
        <w:t xml:space="preserve"> Figure </w:t>
      </w:r>
      <w:hyperlink w:anchor="x1-4002r2" w:history="1">
        <w:r>
          <w:rPr>
            <w:lang w:val="en-CA"/>
          </w:rPr>
          <w:t>2</w:t>
        </w:r>
      </w:hyperlink>
      <w:r>
        <w:rPr>
          <w:lang w:val="en-CA"/>
        </w:rPr>
        <w:t>.</w:t>
      </w:r>
      <w:ins w:id="202" w:author="John J" w:date="2018-05-22T14:03:00Z">
        <w:r w:rsidR="007A5D67">
          <w:rPr>
            <w:lang w:val="en-CA"/>
          </w:rPr>
          <w:t xml:space="preserve"> </w:t>
        </w:r>
        <w:commentRangeStart w:id="203"/>
        <w:r w:rsidR="007A5D67">
          <w:rPr>
            <w:lang w:val="en-CA"/>
          </w:rPr>
          <w:t>Add text description of sites…</w:t>
        </w:r>
        <w:commentRangeEnd w:id="203"/>
        <w:r w:rsidR="007A5D67">
          <w:rPr>
            <w:rStyle w:val="CommentReference"/>
          </w:rPr>
          <w:commentReference w:id="203"/>
        </w:r>
      </w:ins>
      <w:r>
        <w:rPr>
          <w:lang w:val="en-CA"/>
        </w:rPr>
        <w:br/>
        <w:t xml:space="preserve"> </w:t>
      </w:r>
    </w:p>
    <w:p w14:paraId="224A849E" w14:textId="77777777" w:rsidR="003F02A9" w:rsidRDefault="003F02A9">
      <w:pPr>
        <w:widowControl/>
        <w:sectPr w:rsidR="003F02A9">
          <w:type w:val="continuous"/>
          <w:pgSz w:w="11905" w:h="16837"/>
          <w:pgMar w:top="1440" w:right="1440" w:bottom="1440" w:left="1440" w:header="0" w:footer="0" w:gutter="0"/>
          <w:cols w:space="360"/>
          <w:noEndnote/>
        </w:sectPr>
      </w:pPr>
      <w:bookmarkStart w:id="204" w:name="x1-4002r2"/>
      <w:bookmarkEnd w:id="204"/>
    </w:p>
    <w:p w14:paraId="1FCE6A62" w14:textId="73E7628A" w:rsidR="003F02A9" w:rsidRDefault="00176574">
      <w:pPr>
        <w:widowControl/>
        <w:rPr>
          <w:lang w:val="en-CA"/>
        </w:rPr>
      </w:pPr>
      <w:r>
        <w:rPr>
          <w:noProof/>
        </w:rPr>
        <w:lastRenderedPageBreak/>
        <w:drawing>
          <wp:inline distT="0" distB="0" distL="0" distR="0" wp14:anchorId="5BA686C0" wp14:editId="04FCDE43">
            <wp:extent cx="5686425" cy="426720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686425" cy="4267200"/>
                    </a:xfrm>
                    <a:prstGeom prst="rect">
                      <a:avLst/>
                    </a:prstGeom>
                    <a:noFill/>
                    <a:ln>
                      <a:noFill/>
                    </a:ln>
                  </pic:spPr>
                </pic:pic>
              </a:graphicData>
            </a:graphic>
          </wp:inline>
        </w:drawing>
      </w:r>
      <w:r w:rsidR="003F02A9">
        <w:rPr>
          <w:lang w:val="en-CA"/>
        </w:rPr>
        <w:br/>
      </w:r>
    </w:p>
    <w:p w14:paraId="4CD3E1EE" w14:textId="5E15C227" w:rsidR="003F02A9" w:rsidRDefault="003F02A9">
      <w:pPr>
        <w:widowControl/>
        <w:rPr>
          <w:lang w:val="en-CA"/>
        </w:rPr>
      </w:pPr>
      <w:r>
        <w:rPr>
          <w:lang w:val="en-CA"/>
        </w:rPr>
        <w:t xml:space="preserve">Figure 2: Current day elevation of relict shorelines with respect to time before present over the last 5000 years. </w:t>
      </w:r>
      <w:ins w:id="205" w:author="John J" w:date="2018-05-22T14:01:00Z">
        <w:r w:rsidR="007A5D67">
          <w:rPr>
            <w:lang w:val="en-CA"/>
          </w:rPr>
          <w:t xml:space="preserve">Strandplain </w:t>
        </w:r>
      </w:ins>
      <w:del w:id="206" w:author="John J" w:date="2018-05-22T14:01:00Z">
        <w:r w:rsidDel="007A5D67">
          <w:rPr>
            <w:lang w:val="en-CA"/>
          </w:rPr>
          <w:delText>S</w:delText>
        </w:r>
      </w:del>
      <w:ins w:id="207" w:author="John J" w:date="2018-05-22T14:01:00Z">
        <w:r w:rsidR="007A5D67">
          <w:rPr>
            <w:lang w:val="en-CA"/>
          </w:rPr>
          <w:t>s</w:t>
        </w:r>
      </w:ins>
      <w:r>
        <w:rPr>
          <w:lang w:val="en-CA"/>
        </w:rPr>
        <w:t xml:space="preserve">ites </w:t>
      </w:r>
      <w:ins w:id="208" w:author="John J" w:date="2018-05-22T14:02:00Z">
        <w:r w:rsidR="007A5D67">
          <w:rPr>
            <w:lang w:val="en-CA"/>
          </w:rPr>
          <w:t xml:space="preserve">Au Train Bay, Michigan (ATB), Grand Traverse Bay, Michigan (GTB), </w:t>
        </w:r>
        <w:proofErr w:type="spellStart"/>
        <w:r w:rsidR="007A5D67">
          <w:rPr>
            <w:lang w:val="en-CA"/>
          </w:rPr>
          <w:t>Batchawana</w:t>
        </w:r>
        <w:proofErr w:type="spellEnd"/>
        <w:r w:rsidR="007A5D67">
          <w:rPr>
            <w:lang w:val="en-CA"/>
          </w:rPr>
          <w:t xml:space="preserve"> Bay, Ontario (BATB), and Tahquamenon Bay, Michigan (TAHB)</w:t>
        </w:r>
      </w:ins>
      <w:del w:id="209" w:author="John J" w:date="2018-05-22T14:02:00Z">
        <w:r w:rsidDel="007A5D67">
          <w:rPr>
            <w:lang w:val="en-CA"/>
          </w:rPr>
          <w:delText>ATB, BATB, TAHB, and GTB</w:delText>
        </w:r>
      </w:del>
      <w:r>
        <w:rPr>
          <w:lang w:val="en-CA"/>
        </w:rPr>
        <w:t xml:space="preserve"> </w:t>
      </w:r>
      <w:commentRangeStart w:id="210"/>
      <w:r>
        <w:rPr>
          <w:lang w:val="en-CA"/>
        </w:rPr>
        <w:t xml:space="preserve">surrounding Lake Superior </w:t>
      </w:r>
      <w:commentRangeEnd w:id="210"/>
      <w:r w:rsidR="00825FC6">
        <w:rPr>
          <w:rStyle w:val="CommentReference"/>
        </w:rPr>
        <w:commentReference w:id="210"/>
      </w:r>
      <w:r>
        <w:rPr>
          <w:lang w:val="en-CA"/>
        </w:rPr>
        <w:t>are plotted individually.</w:t>
      </w:r>
      <w:ins w:id="211" w:author="John J" w:date="2018-05-22T14:00:00Z">
        <w:r w:rsidR="007A5D67">
          <w:rPr>
            <w:lang w:val="en-CA"/>
          </w:rPr>
          <w:t xml:space="preserve"> Data from Johnston et al. (2012)</w:t>
        </w:r>
      </w:ins>
    </w:p>
    <w:p w14:paraId="778F475E" w14:textId="77777777" w:rsidR="003F02A9" w:rsidRDefault="003F02A9">
      <w:pPr>
        <w:widowControl/>
        <w:rPr>
          <w:lang w:val="en-CA"/>
        </w:rPr>
      </w:pPr>
    </w:p>
    <w:p w14:paraId="4EB1CE2B" w14:textId="7A0127BB" w:rsidR="003F02A9" w:rsidDel="007A5D67" w:rsidRDefault="003F02A9">
      <w:pPr>
        <w:widowControl/>
        <w:rPr>
          <w:del w:id="212" w:author="John J" w:date="2018-05-22T14:03:00Z"/>
          <w:lang w:val="en-CA"/>
        </w:rPr>
      </w:pPr>
      <w:del w:id="213" w:author="John J" w:date="2018-05-22T14:03:00Z">
        <w:r w:rsidDel="007A5D67">
          <w:rPr>
            <w:lang w:val="en-CA"/>
          </w:rPr>
          <w:delText>The data used for this paper was previously published in Johnston et al, 2012, being sampled from four separate locations around Lake Superior: Au Train Bay, Michigan (known in this paper as ATB), Grand Traverse Bay, Michigan (GTB), Batchawana Bay, Ontario (BATB), and Tahquamenon Bay, Michigan (TAHB).</w:delText>
        </w:r>
        <w:r w:rsidDel="007A5D67">
          <w:rPr>
            <w:lang w:val="en-CA"/>
          </w:rPr>
          <w:br/>
        </w:r>
      </w:del>
    </w:p>
    <w:p w14:paraId="163F2C8D" w14:textId="77777777" w:rsidR="003F02A9" w:rsidRDefault="003F02A9">
      <w:pPr>
        <w:widowControl/>
        <w:sectPr w:rsidR="003F02A9">
          <w:type w:val="continuous"/>
          <w:pgSz w:w="11905" w:h="16837"/>
          <w:pgMar w:top="1440" w:right="1440" w:bottom="1440" w:left="1440" w:header="0" w:footer="0" w:gutter="0"/>
          <w:cols w:space="360"/>
          <w:noEndnote/>
        </w:sectPr>
      </w:pPr>
      <w:bookmarkStart w:id="214" w:name="x1-4003r3"/>
      <w:bookmarkEnd w:id="214"/>
    </w:p>
    <w:p w14:paraId="109CEA67" w14:textId="0BB1D004" w:rsidR="003F02A9" w:rsidRDefault="00176574">
      <w:pPr>
        <w:widowControl/>
        <w:rPr>
          <w:lang w:val="en-CA"/>
        </w:rPr>
      </w:pPr>
      <w:r>
        <w:rPr>
          <w:noProof/>
        </w:rPr>
        <w:lastRenderedPageBreak/>
        <w:drawing>
          <wp:inline distT="0" distB="0" distL="0" distR="0" wp14:anchorId="1E8C4AAB" wp14:editId="559D3973">
            <wp:extent cx="5629275" cy="413385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629275" cy="4133850"/>
                    </a:xfrm>
                    <a:prstGeom prst="rect">
                      <a:avLst/>
                    </a:prstGeom>
                    <a:noFill/>
                    <a:ln>
                      <a:noFill/>
                    </a:ln>
                  </pic:spPr>
                </pic:pic>
              </a:graphicData>
            </a:graphic>
          </wp:inline>
        </w:drawing>
      </w:r>
      <w:r w:rsidR="003F02A9">
        <w:rPr>
          <w:lang w:val="en-CA"/>
        </w:rPr>
        <w:br/>
      </w:r>
    </w:p>
    <w:p w14:paraId="6ED92856" w14:textId="26DD5281" w:rsidR="003F02A9" w:rsidRDefault="003F02A9">
      <w:pPr>
        <w:widowControl/>
        <w:rPr>
          <w:lang w:val="en-CA"/>
        </w:rPr>
      </w:pPr>
      <w:r>
        <w:rPr>
          <w:lang w:val="en-CA"/>
        </w:rPr>
        <w:t xml:space="preserve">Figure 3: Map of the Upper LGL, </w:t>
      </w:r>
      <w:commentRangeStart w:id="215"/>
      <w:r>
        <w:rPr>
          <w:lang w:val="en-CA"/>
        </w:rPr>
        <w:t>showing locations of the modern Sault and Port Huron outlets as well as the ancient Chicago outlet</w:t>
      </w:r>
      <w:del w:id="216" w:author="John J" w:date="2018-05-22T14:07:00Z">
        <w:r w:rsidDel="0022188C">
          <w:rPr>
            <w:lang w:val="en-CA"/>
          </w:rPr>
          <w:delText xml:space="preserve"> </w:delText>
        </w:r>
      </w:del>
      <w:commentRangeEnd w:id="215"/>
      <w:r w:rsidR="0022188C">
        <w:rPr>
          <w:rStyle w:val="CommentReference"/>
        </w:rPr>
        <w:commentReference w:id="215"/>
      </w:r>
      <w:del w:id="217" w:author="John J" w:date="2018-05-22T14:07:00Z">
        <w:r w:rsidDel="0022188C">
          <w:rPr>
            <w:lang w:val="en-CA"/>
          </w:rPr>
          <w:delText>since closed</w:delText>
        </w:r>
      </w:del>
      <w:r>
        <w:rPr>
          <w:lang w:val="en-CA"/>
        </w:rPr>
        <w:t xml:space="preserve">. Strandplains </w:t>
      </w:r>
      <w:del w:id="218" w:author="John J" w:date="2018-05-22T14:10:00Z">
        <w:r w:rsidDel="0022188C">
          <w:rPr>
            <w:lang w:val="en-CA"/>
          </w:rPr>
          <w:delText>used in this study are marked with the</w:delText>
        </w:r>
      </w:del>
      <w:ins w:id="219" w:author="John J" w:date="2018-05-22T14:10:00Z">
        <w:r w:rsidR="0022188C">
          <w:rPr>
            <w:lang w:val="en-CA"/>
          </w:rPr>
          <w:t>have been</w:t>
        </w:r>
      </w:ins>
      <w:r>
        <w:rPr>
          <w:lang w:val="en-CA"/>
        </w:rPr>
        <w:t xml:space="preserve"> colour</w:t>
      </w:r>
      <w:ins w:id="220" w:author="John J" w:date="2018-05-22T14:10:00Z">
        <w:r w:rsidR="0022188C">
          <w:rPr>
            <w:lang w:val="en-CA"/>
          </w:rPr>
          <w:t xml:space="preserve"> coded to help keep track of four different study sites (i.e.</w:t>
        </w:r>
      </w:ins>
      <w:del w:id="221" w:author="John J" w:date="2018-05-22T14:11:00Z">
        <w:r w:rsidDel="0022188C">
          <w:rPr>
            <w:lang w:val="en-CA"/>
          </w:rPr>
          <w:delText>s</w:delText>
        </w:r>
      </w:del>
      <w:r>
        <w:rPr>
          <w:lang w:val="en-CA"/>
        </w:rPr>
        <w:t xml:space="preserve"> blue</w:t>
      </w:r>
      <w:ins w:id="222" w:author="John J" w:date="2018-05-22T14:11:00Z">
        <w:r w:rsidR="0022188C">
          <w:rPr>
            <w:lang w:val="en-CA"/>
          </w:rPr>
          <w:t xml:space="preserve"> is BATB</w:t>
        </w:r>
      </w:ins>
      <w:r>
        <w:rPr>
          <w:lang w:val="en-CA"/>
        </w:rPr>
        <w:t>, green</w:t>
      </w:r>
      <w:ins w:id="223" w:author="John J" w:date="2018-05-22T14:11:00Z">
        <w:r w:rsidR="0022188C">
          <w:rPr>
            <w:lang w:val="en-CA"/>
          </w:rPr>
          <w:t xml:space="preserve"> is TAHB</w:t>
        </w:r>
      </w:ins>
      <w:r>
        <w:rPr>
          <w:lang w:val="en-CA"/>
        </w:rPr>
        <w:t>, purple</w:t>
      </w:r>
      <w:ins w:id="224" w:author="John J" w:date="2018-05-22T14:11:00Z">
        <w:r w:rsidR="0022188C">
          <w:rPr>
            <w:lang w:val="en-CA"/>
          </w:rPr>
          <w:t xml:space="preserve"> is GTB</w:t>
        </w:r>
      </w:ins>
      <w:r>
        <w:rPr>
          <w:lang w:val="en-CA"/>
        </w:rPr>
        <w:t xml:space="preserve">, and red </w:t>
      </w:r>
      <w:ins w:id="225" w:author="John J" w:date="2018-05-22T14:11:00Z">
        <w:r w:rsidR="0022188C">
          <w:rPr>
            <w:lang w:val="en-CA"/>
          </w:rPr>
          <w:t>is ATB</w:t>
        </w:r>
      </w:ins>
      <w:del w:id="226" w:author="John J" w:date="2018-05-22T14:11:00Z">
        <w:r w:rsidDel="0022188C">
          <w:rPr>
            <w:lang w:val="en-CA"/>
          </w:rPr>
          <w:delText xml:space="preserve">(Note that the colour of each site marker will remain constant throughout the rest of this paper for convenience). Reproduced with </w:delText>
        </w:r>
      </w:del>
      <w:ins w:id="227" w:author="John J" w:date="2018-05-22T14:12:00Z">
        <w:r w:rsidR="0022188C">
          <w:rPr>
            <w:lang w:val="en-CA"/>
          </w:rPr>
          <w:t xml:space="preserve"> </w:t>
        </w:r>
      </w:ins>
      <w:ins w:id="228" w:author="John J" w:date="2018-05-22T14:11:00Z">
        <w:r w:rsidR="0022188C">
          <w:rPr>
            <w:lang w:val="en-CA"/>
          </w:rPr>
          <w:t>(</w:t>
        </w:r>
      </w:ins>
      <w:r>
        <w:rPr>
          <w:lang w:val="en-CA"/>
        </w:rPr>
        <w:t>modifi</w:t>
      </w:r>
      <w:ins w:id="229" w:author="John J" w:date="2018-05-22T14:12:00Z">
        <w:r w:rsidR="0022188C">
          <w:rPr>
            <w:lang w:val="en-CA"/>
          </w:rPr>
          <w:t>ed</w:t>
        </w:r>
      </w:ins>
      <w:del w:id="230" w:author="John J" w:date="2018-05-22T14:12:00Z">
        <w:r w:rsidDel="0022188C">
          <w:rPr>
            <w:lang w:val="en-CA"/>
          </w:rPr>
          <w:delText>cations</w:delText>
        </w:r>
      </w:del>
      <w:r>
        <w:rPr>
          <w:lang w:val="en-CA"/>
        </w:rPr>
        <w:t xml:space="preserve"> from Johnston et al</w:t>
      </w:r>
      <w:ins w:id="231" w:author="John J" w:date="2018-05-22T14:12:00Z">
        <w:r w:rsidR="0022188C">
          <w:rPr>
            <w:lang w:val="en-CA"/>
          </w:rPr>
          <w:t>.</w:t>
        </w:r>
      </w:ins>
      <w:r>
        <w:rPr>
          <w:lang w:val="en-CA"/>
        </w:rPr>
        <w:t>, 2012</w:t>
      </w:r>
      <w:ins w:id="232" w:author="John J" w:date="2018-05-22T14:12:00Z">
        <w:r w:rsidR="0022188C">
          <w:rPr>
            <w:lang w:val="en-CA"/>
          </w:rPr>
          <w:t>).</w:t>
        </w:r>
      </w:ins>
    </w:p>
    <w:p w14:paraId="1BED70EB" w14:textId="77777777" w:rsidR="003F02A9" w:rsidRDefault="003F02A9">
      <w:pPr>
        <w:widowControl/>
        <w:rPr>
          <w:lang w:val="en-CA"/>
        </w:rPr>
      </w:pPr>
    </w:p>
    <w:p w14:paraId="12787BE1" w14:textId="74B1D4B4" w:rsidR="00DE6E69" w:rsidRDefault="003F02A9">
      <w:pPr>
        <w:widowControl/>
        <w:rPr>
          <w:ins w:id="233" w:author="John J" w:date="2018-05-22T14:25:00Z"/>
          <w:lang w:val="en-CA"/>
        </w:rPr>
      </w:pPr>
      <w:r>
        <w:rPr>
          <w:lang w:val="en-CA"/>
        </w:rPr>
        <w:t xml:space="preserve">Observing Figure </w:t>
      </w:r>
      <w:commentRangeStart w:id="234"/>
      <w:ins w:id="235" w:author="John J" w:date="2018-05-22T14:08:00Z">
        <w:r w:rsidR="0022188C">
          <w:rPr>
            <w:lang w:val="en-CA"/>
          </w:rPr>
          <w:t>2?</w:t>
        </w:r>
        <w:commentRangeEnd w:id="234"/>
        <w:r w:rsidR="0022188C">
          <w:rPr>
            <w:rStyle w:val="CommentReference"/>
          </w:rPr>
          <w:commentReference w:id="234"/>
        </w:r>
      </w:ins>
      <w:del w:id="236" w:author="John J" w:date="2018-05-22T14:08:00Z">
        <w:r w:rsidR="00DE6E69" w:rsidDel="0022188C">
          <w:fldChar w:fldCharType="begin"/>
        </w:r>
        <w:r w:rsidR="00DE6E69" w:rsidDel="0022188C">
          <w:delInstrText xml:space="preserve"> HYPERLINK \l "x1-4003r3" </w:delInstrText>
        </w:r>
        <w:r w:rsidR="00DE6E69" w:rsidDel="0022188C">
          <w:fldChar w:fldCharType="separate"/>
        </w:r>
        <w:r w:rsidDel="0022188C">
          <w:rPr>
            <w:lang w:val="en-CA"/>
          </w:rPr>
          <w:delText>3</w:delText>
        </w:r>
        <w:r w:rsidR="00DE6E69" w:rsidDel="0022188C">
          <w:rPr>
            <w:lang w:val="en-CA"/>
          </w:rPr>
          <w:fldChar w:fldCharType="end"/>
        </w:r>
      </w:del>
      <w:r>
        <w:rPr>
          <w:lang w:val="en-CA"/>
        </w:rPr>
        <w:t xml:space="preserve">, it can be seen that all four datasets follow somewhat linear trends, decreasing in elevation as the time before present approaches the current day. </w:t>
      </w:r>
      <w:ins w:id="237" w:author="John J" w:date="2018-05-22T14:14:00Z">
        <w:r w:rsidR="00A2613C">
          <w:rPr>
            <w:lang w:val="en-CA"/>
          </w:rPr>
          <w:t xml:space="preserve">Johnston et al. (2012) interprets this </w:t>
        </w:r>
      </w:ins>
      <w:ins w:id="238" w:author="John J" w:date="2018-05-22T14:15:00Z">
        <w:r w:rsidR="00A2613C">
          <w:rPr>
            <w:lang w:val="en-CA"/>
          </w:rPr>
          <w:t xml:space="preserve">long-term </w:t>
        </w:r>
      </w:ins>
      <w:ins w:id="239" w:author="John J" w:date="2018-05-22T14:14:00Z">
        <w:r w:rsidR="00A2613C">
          <w:rPr>
            <w:lang w:val="en-CA"/>
          </w:rPr>
          <w:t xml:space="preserve">pattern </w:t>
        </w:r>
      </w:ins>
      <w:ins w:id="240" w:author="John J" w:date="2018-05-22T14:16:00Z">
        <w:r w:rsidR="00A2613C">
          <w:rPr>
            <w:lang w:val="en-CA"/>
          </w:rPr>
          <w:t xml:space="preserve">of relative water level change </w:t>
        </w:r>
      </w:ins>
      <w:ins w:id="241" w:author="John J" w:date="2018-05-22T14:15:00Z">
        <w:r w:rsidR="00A2613C">
          <w:rPr>
            <w:lang w:val="en-CA"/>
          </w:rPr>
          <w:t xml:space="preserve">as GIA and the short-term pattern </w:t>
        </w:r>
      </w:ins>
      <w:ins w:id="242" w:author="John J" w:date="2018-05-22T14:16:00Z">
        <w:r w:rsidR="00A2613C">
          <w:rPr>
            <w:lang w:val="en-CA"/>
          </w:rPr>
          <w:t xml:space="preserve">of relative </w:t>
        </w:r>
      </w:ins>
      <w:ins w:id="243" w:author="John J" w:date="2018-05-22T14:15:00Z">
        <w:r w:rsidR="00A2613C">
          <w:rPr>
            <w:lang w:val="en-CA"/>
          </w:rPr>
          <w:t xml:space="preserve">water level </w:t>
        </w:r>
      </w:ins>
      <w:ins w:id="244" w:author="John J" w:date="2018-05-22T14:16:00Z">
        <w:r w:rsidR="00A2613C">
          <w:rPr>
            <w:lang w:val="en-CA"/>
          </w:rPr>
          <w:t xml:space="preserve">change as climate. In other words, older shorelines have </w:t>
        </w:r>
      </w:ins>
      <w:del w:id="245" w:author="John J" w:date="2018-05-22T14:18:00Z">
        <w:r w:rsidDel="00A2613C">
          <w:rPr>
            <w:lang w:val="en-CA"/>
          </w:rPr>
          <w:delText xml:space="preserve">This is because the crust underlying the LGL has been </w:delText>
        </w:r>
      </w:del>
      <w:r>
        <w:rPr>
          <w:lang w:val="en-CA"/>
        </w:rPr>
        <w:t>rebound</w:t>
      </w:r>
      <w:ins w:id="246" w:author="John J" w:date="2018-05-22T14:18:00Z">
        <w:r w:rsidR="00A2613C">
          <w:rPr>
            <w:lang w:val="en-CA"/>
          </w:rPr>
          <w:t>ed</w:t>
        </w:r>
      </w:ins>
      <w:del w:id="247" w:author="John J" w:date="2018-05-22T14:18:00Z">
        <w:r w:rsidDel="00A2613C">
          <w:rPr>
            <w:lang w:val="en-CA"/>
          </w:rPr>
          <w:delText>ing</w:delText>
        </w:r>
      </w:del>
      <w:r>
        <w:rPr>
          <w:lang w:val="en-CA"/>
        </w:rPr>
        <w:t xml:space="preserve"> </w:t>
      </w:r>
      <w:ins w:id="248" w:author="John J" w:date="2018-05-22T14:18:00Z">
        <w:r w:rsidR="00A2613C">
          <w:rPr>
            <w:lang w:val="en-CA"/>
          </w:rPr>
          <w:t xml:space="preserve">further </w:t>
        </w:r>
      </w:ins>
      <w:r>
        <w:rPr>
          <w:lang w:val="en-CA"/>
        </w:rPr>
        <w:t>upwards over the past 5000 years</w:t>
      </w:r>
      <w:ins w:id="249" w:author="John J" w:date="2018-05-22T14:19:00Z">
        <w:r w:rsidR="00A2613C">
          <w:rPr>
            <w:lang w:val="en-CA"/>
          </w:rPr>
          <w:t xml:space="preserve"> than the younger shorelines</w:t>
        </w:r>
      </w:ins>
      <w:r>
        <w:rPr>
          <w:lang w:val="en-CA"/>
        </w:rPr>
        <w:t xml:space="preserve">, </w:t>
      </w:r>
      <w:ins w:id="250" w:author="John J" w:date="2018-05-22T14:19:00Z">
        <w:r w:rsidR="00A2613C">
          <w:rPr>
            <w:lang w:val="en-CA"/>
          </w:rPr>
          <w:t xml:space="preserve">creating an apparent lowering in elevations across the </w:t>
        </w:r>
      </w:ins>
      <w:ins w:id="251" w:author="John J" w:date="2018-05-22T14:20:00Z">
        <w:r w:rsidR="00A2613C">
          <w:rPr>
            <w:lang w:val="en-CA"/>
          </w:rPr>
          <w:t>strandplain</w:t>
        </w:r>
      </w:ins>
      <w:ins w:id="252" w:author="John J" w:date="2018-05-22T14:19:00Z">
        <w:r w:rsidR="00A2613C">
          <w:rPr>
            <w:lang w:val="en-CA"/>
          </w:rPr>
          <w:t xml:space="preserve"> </w:t>
        </w:r>
      </w:ins>
      <w:ins w:id="253" w:author="John J" w:date="2018-05-22T14:20:00Z">
        <w:r w:rsidR="00A2613C">
          <w:rPr>
            <w:lang w:val="en-CA"/>
          </w:rPr>
          <w:t>towards the modern Lake Superior shoreline.</w:t>
        </w:r>
      </w:ins>
      <w:del w:id="254" w:author="John J" w:date="2018-05-22T14:20:00Z">
        <w:r w:rsidDel="00A2613C">
          <w:rPr>
            <w:lang w:val="en-CA"/>
          </w:rPr>
          <w:delText xml:space="preserve">which can be interpreted to imply that areas that were at the elevation of the water surface in the past have been shifted upwards in elevation above the current water surface elevation. </w:delText>
        </w:r>
      </w:del>
      <w:ins w:id="255" w:author="John J" w:date="2018-05-22T14:20:00Z">
        <w:r w:rsidR="00A2613C">
          <w:rPr>
            <w:lang w:val="en-CA"/>
          </w:rPr>
          <w:t xml:space="preserve"> And </w:t>
        </w:r>
      </w:ins>
      <w:ins w:id="256" w:author="John J" w:date="2018-05-22T14:21:00Z">
        <w:r w:rsidR="00A2613C">
          <w:rPr>
            <w:lang w:val="en-CA"/>
          </w:rPr>
          <w:t xml:space="preserve">for strandplains that are further northeast are elevated more than strandplains that are further southwest. This can be explained by the closer proximity to the </w:t>
        </w:r>
      </w:ins>
      <w:del w:id="257" w:author="John J" w:date="2018-05-22T14:20:00Z">
        <w:r w:rsidDel="00A2613C">
          <w:rPr>
            <w:lang w:val="en-CA"/>
          </w:rPr>
          <w:delText>T</w:delText>
        </w:r>
      </w:del>
      <w:del w:id="258" w:author="John J" w:date="2018-05-22T14:23:00Z">
        <w:r w:rsidDel="00A2613C">
          <w:rPr>
            <w:lang w:val="en-CA"/>
          </w:rPr>
          <w:delText xml:space="preserve">he rate of this upward trend varies by site, generally increasing for sites closest to the north and east extremes of the range studied. (this is due to the rate of rebound increasing with closeness to the </w:delText>
        </w:r>
      </w:del>
      <w:ins w:id="259" w:author="John J" w:date="2018-05-22T14:30:00Z">
        <w:r w:rsidR="00DE6E69">
          <w:rPr>
            <w:lang w:val="en-CA"/>
          </w:rPr>
          <w:t xml:space="preserve">ancient </w:t>
        </w:r>
      </w:ins>
      <w:r>
        <w:rPr>
          <w:lang w:val="en-CA"/>
        </w:rPr>
        <w:t xml:space="preserve">center of the </w:t>
      </w:r>
      <w:proofErr w:type="spellStart"/>
      <w:r>
        <w:rPr>
          <w:lang w:val="en-CA"/>
        </w:rPr>
        <w:t>Laurentide</w:t>
      </w:r>
      <w:proofErr w:type="spellEnd"/>
      <w:r>
        <w:rPr>
          <w:lang w:val="en-CA"/>
        </w:rPr>
        <w:t xml:space="preserve"> Ice Sheet, roughly </w:t>
      </w:r>
      <w:ins w:id="260" w:author="John J" w:date="2018-05-22T14:30:00Z">
        <w:r w:rsidR="00DE6E69">
          <w:rPr>
            <w:lang w:val="en-CA"/>
          </w:rPr>
          <w:t xml:space="preserve">located </w:t>
        </w:r>
      </w:ins>
      <w:r>
        <w:rPr>
          <w:lang w:val="en-CA"/>
        </w:rPr>
        <w:t>near current</w:t>
      </w:r>
      <w:ins w:id="261" w:author="John J" w:date="2018-05-22T14:30:00Z">
        <w:r w:rsidR="00DE6E69">
          <w:rPr>
            <w:lang w:val="en-CA"/>
          </w:rPr>
          <w:t>-</w:t>
        </w:r>
      </w:ins>
      <w:del w:id="262" w:author="John J" w:date="2018-05-22T14:30:00Z">
        <w:r w:rsidDel="00DE6E69">
          <w:rPr>
            <w:lang w:val="en-CA"/>
          </w:rPr>
          <w:delText xml:space="preserve"> </w:delText>
        </w:r>
      </w:del>
      <w:r>
        <w:rPr>
          <w:lang w:val="en-CA"/>
        </w:rPr>
        <w:t xml:space="preserve">day James Bay in </w:t>
      </w:r>
      <w:del w:id="263" w:author="John J" w:date="2018-05-22T14:30:00Z">
        <w:r w:rsidDel="00DE6E69">
          <w:rPr>
            <w:lang w:val="en-CA"/>
          </w:rPr>
          <w:delText>N</w:delText>
        </w:r>
      </w:del>
      <w:ins w:id="264" w:author="John J" w:date="2018-05-22T14:30:00Z">
        <w:r w:rsidR="00DE6E69">
          <w:rPr>
            <w:lang w:val="en-CA"/>
          </w:rPr>
          <w:t>n</w:t>
        </w:r>
      </w:ins>
      <w:r>
        <w:rPr>
          <w:lang w:val="en-CA"/>
        </w:rPr>
        <w:t>orthern Ontario</w:t>
      </w:r>
      <w:del w:id="265" w:author="John J" w:date="2018-05-22T14:23:00Z">
        <w:r w:rsidDel="00A2613C">
          <w:rPr>
            <w:lang w:val="en-CA"/>
          </w:rPr>
          <w:delText>)</w:delText>
        </w:r>
      </w:del>
      <w:ins w:id="266" w:author="John J" w:date="2018-05-22T14:24:00Z">
        <w:r w:rsidR="00A2613C">
          <w:rPr>
            <w:lang w:val="en-CA"/>
          </w:rPr>
          <w:t xml:space="preserve"> that experienced </w:t>
        </w:r>
        <w:r w:rsidR="00DE6E69">
          <w:rPr>
            <w:lang w:val="en-CA"/>
          </w:rPr>
          <w:t xml:space="preserve">thicker ice and longer duration </w:t>
        </w:r>
      </w:ins>
      <w:ins w:id="267" w:author="John J" w:date="2018-05-22T14:31:00Z">
        <w:r w:rsidR="00DE6E69">
          <w:rPr>
            <w:lang w:val="en-CA"/>
          </w:rPr>
          <w:t xml:space="preserve">of ice </w:t>
        </w:r>
      </w:ins>
      <w:ins w:id="268" w:author="John J" w:date="2018-05-22T14:24:00Z">
        <w:r w:rsidR="00DE6E69">
          <w:rPr>
            <w:lang w:val="en-CA"/>
          </w:rPr>
          <w:t xml:space="preserve">but </w:t>
        </w:r>
      </w:ins>
      <w:ins w:id="269" w:author="John J" w:date="2018-05-22T14:31:00Z">
        <w:r w:rsidR="00DE6E69">
          <w:rPr>
            <w:lang w:val="en-CA"/>
          </w:rPr>
          <w:t xml:space="preserve">is still </w:t>
        </w:r>
      </w:ins>
      <w:ins w:id="270" w:author="John J" w:date="2018-05-22T14:24:00Z">
        <w:r w:rsidR="00DE6E69">
          <w:rPr>
            <w:lang w:val="en-CA"/>
          </w:rPr>
          <w:t>readjust</w:t>
        </w:r>
      </w:ins>
      <w:ins w:id="271" w:author="John J" w:date="2018-05-22T14:31:00Z">
        <w:r w:rsidR="00DE6E69">
          <w:rPr>
            <w:lang w:val="en-CA"/>
          </w:rPr>
          <w:t>ing</w:t>
        </w:r>
      </w:ins>
      <w:ins w:id="272" w:author="John J" w:date="2018-05-22T14:24:00Z">
        <w:r w:rsidR="00DE6E69">
          <w:rPr>
            <w:lang w:val="en-CA"/>
          </w:rPr>
          <w:t xml:space="preserve"> </w:t>
        </w:r>
      </w:ins>
      <w:ins w:id="273" w:author="John J" w:date="2018-05-22T14:32:00Z">
        <w:r w:rsidR="00DE6E69">
          <w:rPr>
            <w:lang w:val="en-CA"/>
          </w:rPr>
          <w:t xml:space="preserve">since </w:t>
        </w:r>
      </w:ins>
      <w:ins w:id="274" w:author="John J" w:date="2018-05-22T14:24:00Z">
        <w:r w:rsidR="00DE6E69">
          <w:rPr>
            <w:lang w:val="en-CA"/>
          </w:rPr>
          <w:t>the ice sheet melted</w:t>
        </w:r>
      </w:ins>
      <w:r>
        <w:rPr>
          <w:lang w:val="en-CA"/>
        </w:rPr>
        <w:t>.</w:t>
      </w:r>
    </w:p>
    <w:p w14:paraId="4FE0A722" w14:textId="77777777" w:rsidR="008F298D" w:rsidRDefault="003F02A9">
      <w:pPr>
        <w:widowControl/>
        <w:rPr>
          <w:ins w:id="275" w:author="John J" w:date="2018-05-22T14:49:00Z"/>
          <w:lang w:val="en-CA"/>
        </w:rPr>
      </w:pPr>
      <w:r>
        <w:rPr>
          <w:lang w:val="en-CA"/>
        </w:rPr>
        <w:br/>
      </w:r>
      <w:ins w:id="276" w:author="John J" w:date="2018-05-22T14:28:00Z">
        <w:r w:rsidR="00DE6E69">
          <w:rPr>
            <w:lang w:val="en-CA"/>
          </w:rPr>
          <w:t xml:space="preserve">The data within each strandplain </w:t>
        </w:r>
      </w:ins>
      <w:ins w:id="277" w:author="John J" w:date="2018-05-22T14:29:00Z">
        <w:r w:rsidR="00DE6E69">
          <w:rPr>
            <w:lang w:val="en-CA"/>
          </w:rPr>
          <w:t xml:space="preserve">of Johnston et al. (2012) varies. </w:t>
        </w:r>
      </w:ins>
      <w:r>
        <w:rPr>
          <w:lang w:val="en-CA"/>
        </w:rPr>
        <w:t xml:space="preserve">Between the four study </w:t>
      </w:r>
      <w:r>
        <w:rPr>
          <w:lang w:val="en-CA"/>
        </w:rPr>
        <w:lastRenderedPageBreak/>
        <w:t xml:space="preserve">sites, the most common feature is good data coverage between approximately 1000 and 3500 years </w:t>
      </w:r>
      <w:del w:id="278" w:author="John J" w:date="2018-05-22T14:33:00Z">
        <w:r w:rsidDel="00DE6E69">
          <w:rPr>
            <w:lang w:val="en-CA"/>
          </w:rPr>
          <w:delText>before present</w:delText>
        </w:r>
      </w:del>
      <w:ins w:id="279" w:author="John J" w:date="2018-05-22T14:33:00Z">
        <w:r w:rsidR="00DE6E69">
          <w:rPr>
            <w:lang w:val="en-CA"/>
          </w:rPr>
          <w:t>ago</w:t>
        </w:r>
      </w:ins>
      <w:ins w:id="280" w:author="John J" w:date="2018-05-22T14:36:00Z">
        <w:r w:rsidR="000C56D1">
          <w:rPr>
            <w:lang w:val="en-CA"/>
          </w:rPr>
          <w:t xml:space="preserve"> at all sites</w:t>
        </w:r>
      </w:ins>
      <w:r>
        <w:rPr>
          <w:lang w:val="en-CA"/>
        </w:rPr>
        <w:t xml:space="preserve">, and a common gap in coverage around 2000 </w:t>
      </w:r>
      <w:del w:id="281" w:author="John J" w:date="2018-05-22T14:33:00Z">
        <w:r w:rsidDel="00DE6E69">
          <w:rPr>
            <w:lang w:val="en-CA"/>
          </w:rPr>
          <w:delText>years before present</w:delText>
        </w:r>
      </w:del>
      <w:ins w:id="282" w:author="John J" w:date="2018-05-22T14:33:00Z">
        <w:r w:rsidR="00DE6E69">
          <w:rPr>
            <w:lang w:val="en-CA"/>
          </w:rPr>
          <w:t>ago</w:t>
        </w:r>
      </w:ins>
      <w:ins w:id="283" w:author="John J" w:date="2018-05-22T14:36:00Z">
        <w:r w:rsidR="000C56D1">
          <w:rPr>
            <w:lang w:val="en-CA"/>
          </w:rPr>
          <w:t xml:space="preserve"> in three of the four sites</w:t>
        </w:r>
      </w:ins>
      <w:r>
        <w:rPr>
          <w:lang w:val="en-CA"/>
        </w:rPr>
        <w:t>. Th</w:t>
      </w:r>
      <w:ins w:id="284" w:author="John J" w:date="2018-05-22T14:34:00Z">
        <w:r w:rsidR="000C56D1">
          <w:rPr>
            <w:lang w:val="en-CA"/>
          </w:rPr>
          <w:t xml:space="preserve">e gap in data is related to a relative low water-level time period after the </w:t>
        </w:r>
      </w:ins>
      <w:del w:id="285" w:author="John J" w:date="2018-05-22T14:35:00Z">
        <w:r w:rsidDel="000C56D1">
          <w:rPr>
            <w:lang w:val="en-CA"/>
          </w:rPr>
          <w:delText xml:space="preserve">is was due to conditions which worked against the formation of strandplain sequences during the </w:delText>
        </w:r>
      </w:del>
      <w:r>
        <w:rPr>
          <w:lang w:val="en-CA"/>
        </w:rPr>
        <w:t xml:space="preserve">Algoma </w:t>
      </w:r>
      <w:proofErr w:type="spellStart"/>
      <w:ins w:id="286" w:author="John J" w:date="2018-05-22T14:35:00Z">
        <w:r w:rsidR="000C56D1">
          <w:rPr>
            <w:lang w:val="en-CA"/>
          </w:rPr>
          <w:t>highstand</w:t>
        </w:r>
        <w:proofErr w:type="spellEnd"/>
        <w:r w:rsidR="000C56D1">
          <w:rPr>
            <w:lang w:val="en-CA"/>
          </w:rPr>
          <w:t xml:space="preserve"> during a millennial </w:t>
        </w:r>
      </w:ins>
      <w:r>
        <w:rPr>
          <w:lang w:val="en-CA"/>
        </w:rPr>
        <w:t>lake level fluctuation (Johnston et al, 2014)</w:t>
      </w:r>
      <w:del w:id="287" w:author="John J" w:date="2018-05-22T14:35:00Z">
        <w:r w:rsidDel="000C56D1">
          <w:rPr>
            <w:lang w:val="en-CA"/>
          </w:rPr>
          <w:delText>, thus causing most of our datasets to have interrupted records of lake level elevation at this time</w:delText>
        </w:r>
      </w:del>
      <w:r>
        <w:rPr>
          <w:lang w:val="en-CA"/>
        </w:rPr>
        <w:t xml:space="preserve">. While BATB has data coverage </w:t>
      </w:r>
      <w:ins w:id="288" w:author="John J" w:date="2018-05-22T14:37:00Z">
        <w:r w:rsidR="000C56D1">
          <w:rPr>
            <w:lang w:val="en-CA"/>
          </w:rPr>
          <w:t xml:space="preserve">that </w:t>
        </w:r>
      </w:ins>
      <w:proofErr w:type="spellStart"/>
      <w:r>
        <w:rPr>
          <w:lang w:val="en-CA"/>
        </w:rPr>
        <w:t>extend</w:t>
      </w:r>
      <w:ins w:id="289" w:author="John J" w:date="2018-05-22T14:37:00Z">
        <w:r w:rsidR="000C56D1">
          <w:rPr>
            <w:lang w:val="en-CA"/>
          </w:rPr>
          <w:t>s</w:t>
        </w:r>
      </w:ins>
      <w:del w:id="290" w:author="John J" w:date="2018-05-22T14:37:00Z">
        <w:r w:rsidDel="000C56D1">
          <w:rPr>
            <w:lang w:val="en-CA"/>
          </w:rPr>
          <w:delText>ing</w:delText>
        </w:r>
      </w:del>
      <w:del w:id="291" w:author="John J" w:date="2018-05-22T14:38:00Z">
        <w:r w:rsidDel="000C56D1">
          <w:rPr>
            <w:lang w:val="en-CA"/>
          </w:rPr>
          <w:delText xml:space="preserve"> far beyond this range up</w:delText>
        </w:r>
      </w:del>
      <w:ins w:id="292" w:author="John J" w:date="2018-05-22T14:38:00Z">
        <w:r w:rsidR="000C56D1">
          <w:rPr>
            <w:lang w:val="en-CA"/>
          </w:rPr>
          <w:t>back</w:t>
        </w:r>
      </w:ins>
      <w:proofErr w:type="spellEnd"/>
      <w:r>
        <w:rPr>
          <w:lang w:val="en-CA"/>
        </w:rPr>
        <w:t xml:space="preserve"> to 5000 years </w:t>
      </w:r>
      <w:ins w:id="293" w:author="John J" w:date="2018-05-22T14:38:00Z">
        <w:r w:rsidR="000C56D1">
          <w:rPr>
            <w:lang w:val="en-CA"/>
          </w:rPr>
          <w:t>ago</w:t>
        </w:r>
      </w:ins>
      <w:del w:id="294" w:author="John J" w:date="2018-05-22T14:38:00Z">
        <w:r w:rsidDel="000C56D1">
          <w:rPr>
            <w:lang w:val="en-CA"/>
          </w:rPr>
          <w:delText>before present</w:delText>
        </w:r>
      </w:del>
      <w:r>
        <w:rPr>
          <w:lang w:val="en-CA"/>
        </w:rPr>
        <w:t>, the other</w:t>
      </w:r>
      <w:ins w:id="295" w:author="John J" w:date="2018-05-22T14:38:00Z">
        <w:r w:rsidR="000C56D1">
          <w:rPr>
            <w:lang w:val="en-CA"/>
          </w:rPr>
          <w:t xml:space="preserve"> datasets</w:t>
        </w:r>
      </w:ins>
      <w:del w:id="296" w:author="John J" w:date="2018-05-22T14:38:00Z">
        <w:r w:rsidDel="000C56D1">
          <w:rPr>
            <w:lang w:val="en-CA"/>
          </w:rPr>
          <w:delText>s</w:delText>
        </w:r>
      </w:del>
      <w:r>
        <w:rPr>
          <w:lang w:val="en-CA"/>
        </w:rPr>
        <w:t xml:space="preserve"> do not, which makes relative GIA comparisons impossible over that time range. </w:t>
      </w:r>
      <w:del w:id="297" w:author="John J" w:date="2018-05-22T14:39:00Z">
        <w:r w:rsidDel="000C56D1">
          <w:rPr>
            <w:lang w:val="en-CA"/>
          </w:rPr>
          <w:delText>The only dataset which does not follow this pattern of data coverage is TAHB, which will be discussed later in this section.</w:delText>
        </w:r>
      </w:del>
      <w:r>
        <w:rPr>
          <w:lang w:val="en-CA"/>
        </w:rPr>
        <w:br/>
        <w:t xml:space="preserve">In order to measure a relative rate of GIA between sites, the rate at which these trends diverge must be measured. In the previous work </w:t>
      </w:r>
      <w:ins w:id="298" w:author="John J" w:date="2018-05-22T14:40:00Z">
        <w:r w:rsidR="000C56D1">
          <w:rPr>
            <w:lang w:val="en-CA"/>
          </w:rPr>
          <w:t>of Johnston et al. (2012) using</w:t>
        </w:r>
      </w:ins>
      <w:del w:id="299" w:author="John J" w:date="2018-05-22T14:40:00Z">
        <w:r w:rsidDel="000C56D1">
          <w:rPr>
            <w:lang w:val="en-CA"/>
          </w:rPr>
          <w:delText>done on</w:delText>
        </w:r>
      </w:del>
      <w:r>
        <w:rPr>
          <w:lang w:val="en-CA"/>
        </w:rPr>
        <w:t xml:space="preserve"> this dataset, </w:t>
      </w:r>
      <w:ins w:id="300" w:author="John J" w:date="2018-05-22T14:41:00Z">
        <w:r w:rsidR="000C56D1">
          <w:rPr>
            <w:lang w:val="en-CA"/>
          </w:rPr>
          <w:t xml:space="preserve">GIA was calculated </w:t>
        </w:r>
      </w:ins>
      <w:del w:id="301" w:author="John J" w:date="2018-05-22T14:41:00Z">
        <w:r w:rsidDel="000C56D1">
          <w:rPr>
            <w:lang w:val="en-CA"/>
          </w:rPr>
          <w:delText>this was accomplished by representing the</w:delText>
        </w:r>
      </w:del>
      <w:ins w:id="302" w:author="John J" w:date="2018-05-22T14:41:00Z">
        <w:r w:rsidR="000C56D1">
          <w:rPr>
            <w:lang w:val="en-CA"/>
          </w:rPr>
          <w:t>by subtracting</w:t>
        </w:r>
      </w:ins>
      <w:ins w:id="303" w:author="John J" w:date="2018-05-22T14:44:00Z">
        <w:r w:rsidR="000C56D1">
          <w:rPr>
            <w:lang w:val="en-CA"/>
          </w:rPr>
          <w:t xml:space="preserve"> </w:t>
        </w:r>
      </w:ins>
      <w:del w:id="304" w:author="John J" w:date="2018-05-22T14:43:00Z">
        <w:r w:rsidDel="000C56D1">
          <w:rPr>
            <w:lang w:val="en-CA"/>
          </w:rPr>
          <w:delText xml:space="preserve"> trend of increasing elevation with age as a straight line using a </w:delText>
        </w:r>
      </w:del>
      <w:r>
        <w:rPr>
          <w:lang w:val="en-CA"/>
        </w:rPr>
        <w:t>linear regression</w:t>
      </w:r>
      <w:ins w:id="305" w:author="John J" w:date="2018-05-22T14:44:00Z">
        <w:r w:rsidR="00492D33">
          <w:rPr>
            <w:lang w:val="en-CA"/>
          </w:rPr>
          <w:t>s between study sites</w:t>
        </w:r>
      </w:ins>
      <w:r>
        <w:rPr>
          <w:lang w:val="en-CA"/>
        </w:rPr>
        <w:t xml:space="preserve"> over the age range of each lake phase (</w:t>
      </w:r>
      <w:del w:id="306" w:author="John J" w:date="2018-05-22T14:44:00Z">
        <w:r w:rsidDel="00492D33">
          <w:rPr>
            <w:lang w:val="en-CA"/>
          </w:rPr>
          <w:delText>Johnston et al, 2012</w:delText>
        </w:r>
      </w:del>
      <w:ins w:id="307" w:author="John J" w:date="2018-05-22T14:44:00Z">
        <w:r w:rsidR="00492D33">
          <w:rPr>
            <w:lang w:val="en-CA"/>
          </w:rPr>
          <w:t>i.e. Algoma</w:t>
        </w:r>
      </w:ins>
      <w:r>
        <w:rPr>
          <w:lang w:val="en-CA"/>
        </w:rPr>
        <w:t>). This was an effective first approximation</w:t>
      </w:r>
      <w:ins w:id="308" w:author="John J" w:date="2018-05-22T14:45:00Z">
        <w:r w:rsidR="008F298D">
          <w:rPr>
            <w:lang w:val="en-CA"/>
          </w:rPr>
          <w:t xml:space="preserve"> of GIA</w:t>
        </w:r>
      </w:ins>
      <w:r>
        <w:rPr>
          <w:lang w:val="en-CA"/>
        </w:rPr>
        <w:t xml:space="preserve">, but failed to take into account </w:t>
      </w:r>
      <w:del w:id="309" w:author="John J" w:date="2018-05-22T14:47:00Z">
        <w:r w:rsidDel="008F298D">
          <w:rPr>
            <w:lang w:val="en-CA"/>
          </w:rPr>
          <w:delText xml:space="preserve">that </w:delText>
        </w:r>
      </w:del>
      <w:r>
        <w:rPr>
          <w:lang w:val="en-CA"/>
        </w:rPr>
        <w:t xml:space="preserve">the </w:t>
      </w:r>
      <w:ins w:id="310" w:author="John J" w:date="2018-05-22T14:46:00Z">
        <w:r w:rsidR="008F298D">
          <w:rPr>
            <w:lang w:val="en-CA"/>
          </w:rPr>
          <w:t>unique nature</w:t>
        </w:r>
      </w:ins>
      <w:del w:id="311" w:author="John J" w:date="2018-05-22T14:46:00Z">
        <w:r w:rsidDel="008F298D">
          <w:rPr>
            <w:lang w:val="en-CA"/>
          </w:rPr>
          <w:delText>behaviour</w:delText>
        </w:r>
      </w:del>
      <w:r>
        <w:rPr>
          <w:lang w:val="en-CA"/>
        </w:rPr>
        <w:t xml:space="preserve"> of each dataset</w:t>
      </w:r>
      <w:ins w:id="312" w:author="John J" w:date="2018-05-22T14:47:00Z">
        <w:r w:rsidR="008F298D">
          <w:rPr>
            <w:lang w:val="en-CA"/>
          </w:rPr>
          <w:t>, at times</w:t>
        </w:r>
      </w:ins>
      <w:r>
        <w:rPr>
          <w:lang w:val="en-CA"/>
        </w:rPr>
        <w:t xml:space="preserve"> </w:t>
      </w:r>
      <w:ins w:id="313" w:author="John J" w:date="2018-05-22T14:47:00Z">
        <w:r w:rsidR="008F298D">
          <w:rPr>
            <w:lang w:val="en-CA"/>
          </w:rPr>
          <w:t>diverg</w:t>
        </w:r>
      </w:ins>
      <w:ins w:id="314" w:author="John J" w:date="2018-05-22T14:48:00Z">
        <w:r w:rsidR="008F298D">
          <w:rPr>
            <w:lang w:val="en-CA"/>
          </w:rPr>
          <w:t>ing</w:t>
        </w:r>
      </w:ins>
      <w:ins w:id="315" w:author="John J" w:date="2018-05-22T14:47:00Z">
        <w:r w:rsidR="008F298D">
          <w:rPr>
            <w:lang w:val="en-CA"/>
          </w:rPr>
          <w:t xml:space="preserve"> from a </w:t>
        </w:r>
      </w:ins>
      <w:del w:id="316" w:author="John J" w:date="2018-05-22T14:47:00Z">
        <w:r w:rsidDel="008F298D">
          <w:rPr>
            <w:lang w:val="en-CA"/>
          </w:rPr>
          <w:delText>may not necessarily have been truly</w:delText>
        </w:r>
      </w:del>
      <w:r>
        <w:rPr>
          <w:lang w:val="en-CA"/>
        </w:rPr>
        <w:t xml:space="preserve"> linear </w:t>
      </w:r>
      <w:ins w:id="317" w:author="John J" w:date="2018-05-22T14:47:00Z">
        <w:r w:rsidR="008F298D">
          <w:rPr>
            <w:lang w:val="en-CA"/>
          </w:rPr>
          <w:t xml:space="preserve">relationship </w:t>
        </w:r>
      </w:ins>
      <w:r>
        <w:rPr>
          <w:lang w:val="en-CA"/>
        </w:rPr>
        <w:t>over each lake phase</w:t>
      </w:r>
      <w:del w:id="318" w:author="John J" w:date="2018-05-22T14:48:00Z">
        <w:r w:rsidDel="008F298D">
          <w:rPr>
            <w:lang w:val="en-CA"/>
          </w:rPr>
          <w:delText>, being affected by global water level changes caused by climate and other factors</w:delText>
        </w:r>
      </w:del>
      <w:r>
        <w:rPr>
          <w:lang w:val="en-CA"/>
        </w:rPr>
        <w:t xml:space="preserve">. </w:t>
      </w:r>
      <w:ins w:id="319" w:author="John J" w:date="2018-05-22T14:49:00Z">
        <w:r w:rsidR="008F298D">
          <w:rPr>
            <w:lang w:val="en-CA"/>
          </w:rPr>
          <w:t>Although these short-term variations may better relate to climatic variations, one must better compare these datasets to extract the most accurate rates of GIA.</w:t>
        </w:r>
      </w:ins>
    </w:p>
    <w:p w14:paraId="7F119CA4" w14:textId="45E4C5EE" w:rsidR="003F02A9" w:rsidRDefault="003F02A9">
      <w:pPr>
        <w:widowControl/>
        <w:rPr>
          <w:lang w:val="en-CA"/>
        </w:rPr>
      </w:pPr>
      <w:r>
        <w:rPr>
          <w:lang w:val="en-CA"/>
        </w:rPr>
        <w:br/>
        <w:t xml:space="preserve">In order to </w:t>
      </w:r>
      <w:del w:id="320" w:author="John J" w:date="2018-05-22T15:08:00Z">
        <w:r w:rsidDel="002C0089">
          <w:rPr>
            <w:lang w:val="en-CA"/>
          </w:rPr>
          <w:delText xml:space="preserve">produce an </w:delText>
        </w:r>
      </w:del>
      <w:ins w:id="321" w:author="John J" w:date="2018-05-22T15:08:00Z">
        <w:r w:rsidR="002C0089">
          <w:rPr>
            <w:lang w:val="en-CA"/>
          </w:rPr>
          <w:t xml:space="preserve">better </w:t>
        </w:r>
      </w:ins>
      <w:r>
        <w:rPr>
          <w:lang w:val="en-CA"/>
        </w:rPr>
        <w:t xml:space="preserve">estimate </w:t>
      </w:r>
      <w:del w:id="322" w:author="John J" w:date="2018-05-22T15:08:00Z">
        <w:r w:rsidDel="002C0089">
          <w:rPr>
            <w:lang w:val="en-CA"/>
          </w:rPr>
          <w:delText xml:space="preserve">of </w:delText>
        </w:r>
      </w:del>
      <w:r>
        <w:rPr>
          <w:lang w:val="en-CA"/>
        </w:rPr>
        <w:t xml:space="preserve">GIA </w:t>
      </w:r>
      <w:ins w:id="323" w:author="John J" w:date="2018-05-22T15:09:00Z">
        <w:r w:rsidR="002C0089">
          <w:rPr>
            <w:lang w:val="en-CA"/>
          </w:rPr>
          <w:t xml:space="preserve">from ancient shorelines one would need to </w:t>
        </w:r>
      </w:ins>
      <w:del w:id="324" w:author="John J" w:date="2018-05-22T15:09:00Z">
        <w:r w:rsidDel="002C0089">
          <w:rPr>
            <w:lang w:val="en-CA"/>
          </w:rPr>
          <w:delText xml:space="preserve">which better reflects the rate of GIA from comparisons made between </w:delText>
        </w:r>
      </w:del>
      <w:del w:id="325" w:author="John J" w:date="2018-05-22T15:10:00Z">
        <w:r w:rsidDel="002C0089">
          <w:rPr>
            <w:lang w:val="en-CA"/>
          </w:rPr>
          <w:delText xml:space="preserve">elevations measured at similar times, a better strategy would be to </w:delText>
        </w:r>
      </w:del>
      <w:r>
        <w:rPr>
          <w:lang w:val="en-CA"/>
        </w:rPr>
        <w:t xml:space="preserve">simply subtract the differences in elevation between sites and plot these differences with respect to time, similar to the method used by </w:t>
      </w:r>
      <w:ins w:id="326" w:author="John J" w:date="2018-05-22T15:11:00Z">
        <w:r w:rsidR="002C0089">
          <w:rPr>
            <w:lang w:val="en-CA"/>
          </w:rPr>
          <w:t xml:space="preserve">of </w:t>
        </w:r>
      </w:ins>
      <w:proofErr w:type="spellStart"/>
      <w:r>
        <w:rPr>
          <w:lang w:val="en-CA"/>
        </w:rPr>
        <w:t>Mainville</w:t>
      </w:r>
      <w:proofErr w:type="spellEnd"/>
      <w:r>
        <w:rPr>
          <w:lang w:val="en-CA"/>
        </w:rPr>
        <w:t xml:space="preserve"> &amp; </w:t>
      </w:r>
      <w:proofErr w:type="spellStart"/>
      <w:r>
        <w:rPr>
          <w:lang w:val="en-CA"/>
        </w:rPr>
        <w:t>Craymer</w:t>
      </w:r>
      <w:proofErr w:type="spellEnd"/>
      <w:r>
        <w:rPr>
          <w:lang w:val="en-CA"/>
        </w:rPr>
        <w:t xml:space="preserve"> (2005)</w:t>
      </w:r>
      <w:ins w:id="327" w:author="John J" w:date="2018-05-22T15:11:00Z">
        <w:r w:rsidR="002C0089">
          <w:rPr>
            <w:lang w:val="en-CA"/>
          </w:rPr>
          <w:t xml:space="preserve"> with</w:t>
        </w:r>
      </w:ins>
      <w:del w:id="328" w:author="John J" w:date="2018-05-22T15:11:00Z">
        <w:r w:rsidDel="002C0089">
          <w:rPr>
            <w:lang w:val="en-CA"/>
          </w:rPr>
          <w:delText>, using</w:delText>
        </w:r>
      </w:del>
      <w:r>
        <w:rPr>
          <w:lang w:val="en-CA"/>
        </w:rPr>
        <w:t xml:space="preserve"> water </w:t>
      </w:r>
      <w:ins w:id="329" w:author="John J" w:date="2018-05-22T15:11:00Z">
        <w:r w:rsidR="002C0089">
          <w:rPr>
            <w:lang w:val="en-CA"/>
          </w:rPr>
          <w:t xml:space="preserve">level </w:t>
        </w:r>
      </w:ins>
      <w:r>
        <w:rPr>
          <w:lang w:val="en-CA"/>
        </w:rPr>
        <w:t xml:space="preserve">gauge data. Unfortunately however, none of the datasets </w:t>
      </w:r>
      <w:ins w:id="330" w:author="John J" w:date="2018-05-22T15:11:00Z">
        <w:r w:rsidR="002C0089">
          <w:rPr>
            <w:lang w:val="en-CA"/>
          </w:rPr>
          <w:t xml:space="preserve">of Johnston et al. (20012) </w:t>
        </w:r>
      </w:ins>
      <w:r>
        <w:rPr>
          <w:lang w:val="en-CA"/>
        </w:rPr>
        <w:t xml:space="preserve">have elevations </w:t>
      </w:r>
      <w:del w:id="331" w:author="John J" w:date="2018-05-22T15:12:00Z">
        <w:r w:rsidDel="002C0089">
          <w:rPr>
            <w:lang w:val="en-CA"/>
          </w:rPr>
          <w:delText>sampled at</w:delText>
        </w:r>
      </w:del>
      <w:ins w:id="332" w:author="John J" w:date="2018-05-22T15:12:00Z">
        <w:r w:rsidR="002C0089">
          <w:rPr>
            <w:lang w:val="en-CA"/>
          </w:rPr>
          <w:t>of</w:t>
        </w:r>
      </w:ins>
      <w:r>
        <w:rPr>
          <w:lang w:val="en-CA"/>
        </w:rPr>
        <w:t xml:space="preserve"> the same times</w:t>
      </w:r>
      <w:ins w:id="333" w:author="John J" w:date="2018-05-22T15:14:00Z">
        <w:r w:rsidR="002C0089">
          <w:rPr>
            <w:lang w:val="en-CA"/>
          </w:rPr>
          <w:t>.</w:t>
        </w:r>
      </w:ins>
      <w:del w:id="334" w:author="John J" w:date="2018-05-22T15:12:00Z">
        <w:r w:rsidDel="002C0089">
          <w:rPr>
            <w:lang w:val="en-CA"/>
          </w:rPr>
          <w:delText>, an estimate of elevation being needed for times</w:delText>
        </w:r>
      </w:del>
      <w:ins w:id="335" w:author="John J" w:date="2018-05-22T15:14:00Z">
        <w:r w:rsidR="002C0089">
          <w:rPr>
            <w:lang w:val="en-CA"/>
          </w:rPr>
          <w:t xml:space="preserve"> In other words, when </w:t>
        </w:r>
      </w:ins>
      <w:del w:id="336" w:author="John J" w:date="2018-05-22T15:14:00Z">
        <w:r w:rsidDel="002C0089">
          <w:rPr>
            <w:lang w:val="en-CA"/>
          </w:rPr>
          <w:delText xml:space="preserve"> where </w:delText>
        </w:r>
      </w:del>
      <w:r>
        <w:rPr>
          <w:lang w:val="en-CA"/>
        </w:rPr>
        <w:t xml:space="preserve">one dataset has a data point present, </w:t>
      </w:r>
      <w:del w:id="337" w:author="John J" w:date="2018-05-22T15:14:00Z">
        <w:r w:rsidDel="002C0089">
          <w:rPr>
            <w:lang w:val="en-CA"/>
          </w:rPr>
          <w:delText xml:space="preserve">but </w:delText>
        </w:r>
      </w:del>
      <w:r>
        <w:rPr>
          <w:lang w:val="en-CA"/>
        </w:rPr>
        <w:t xml:space="preserve">the other </w:t>
      </w:r>
      <w:ins w:id="338" w:author="John J" w:date="2018-05-22T15:14:00Z">
        <w:r w:rsidR="002C0089">
          <w:rPr>
            <w:lang w:val="en-CA"/>
          </w:rPr>
          <w:t xml:space="preserve">dataset </w:t>
        </w:r>
      </w:ins>
      <w:r>
        <w:rPr>
          <w:lang w:val="en-CA"/>
        </w:rPr>
        <w:t>does not</w:t>
      </w:r>
      <w:ins w:id="339" w:author="John J" w:date="2018-05-22T15:14:00Z">
        <w:r w:rsidR="002C0089">
          <w:rPr>
            <w:lang w:val="en-CA"/>
          </w:rPr>
          <w:t xml:space="preserve"> have a data point present</w:t>
        </w:r>
      </w:ins>
      <w:r>
        <w:rPr>
          <w:lang w:val="en-CA"/>
        </w:rPr>
        <w:t xml:space="preserve">. The </w:t>
      </w:r>
      <w:del w:id="340" w:author="John J" w:date="2018-05-22T15:15:00Z">
        <w:r w:rsidDel="002C0089">
          <w:rPr>
            <w:lang w:val="en-CA"/>
          </w:rPr>
          <w:delText xml:space="preserve">goal </w:delText>
        </w:r>
      </w:del>
      <w:ins w:id="341" w:author="John J" w:date="2018-05-22T15:15:00Z">
        <w:r w:rsidR="002C0089">
          <w:rPr>
            <w:lang w:val="en-CA"/>
          </w:rPr>
          <w:t xml:space="preserve">objective </w:t>
        </w:r>
      </w:ins>
      <w:r>
        <w:rPr>
          <w:lang w:val="en-CA"/>
        </w:rPr>
        <w:t>of th</w:t>
      </w:r>
      <w:del w:id="342" w:author="John J" w:date="2018-05-22T15:15:00Z">
        <w:r w:rsidDel="002C0089">
          <w:rPr>
            <w:lang w:val="en-CA"/>
          </w:rPr>
          <w:delText>e</w:delText>
        </w:r>
      </w:del>
      <w:ins w:id="343" w:author="John J" w:date="2018-05-22T15:15:00Z">
        <w:r w:rsidR="002C0089">
          <w:rPr>
            <w:lang w:val="en-CA"/>
          </w:rPr>
          <w:t>is new</w:t>
        </w:r>
      </w:ins>
      <w:r>
        <w:rPr>
          <w:lang w:val="en-CA"/>
        </w:rPr>
        <w:t xml:space="preserve"> research presented </w:t>
      </w:r>
      <w:proofErr w:type="spellStart"/>
      <w:ins w:id="344" w:author="John J" w:date="2018-05-22T15:17:00Z">
        <w:r w:rsidR="002C0089">
          <w:rPr>
            <w:lang w:val="en-CA"/>
          </w:rPr>
          <w:t>here</w:t>
        </w:r>
      </w:ins>
      <w:del w:id="345" w:author="John J" w:date="2018-05-22T15:17:00Z">
        <w:r w:rsidDel="002C0089">
          <w:rPr>
            <w:lang w:val="en-CA"/>
          </w:rPr>
          <w:delText>in this paper was</w:delText>
        </w:r>
      </w:del>
      <w:ins w:id="346" w:author="John J" w:date="2018-05-22T15:15:00Z">
        <w:r w:rsidR="002C0089">
          <w:rPr>
            <w:lang w:val="en-CA"/>
          </w:rPr>
          <w:t>is</w:t>
        </w:r>
      </w:ins>
      <w:proofErr w:type="spellEnd"/>
      <w:r>
        <w:rPr>
          <w:lang w:val="en-CA"/>
        </w:rPr>
        <w:t xml:space="preserve"> to develop a n</w:t>
      </w:r>
      <w:ins w:id="347" w:author="John J" w:date="2018-05-22T15:15:00Z">
        <w:r w:rsidR="002C0089">
          <w:rPr>
            <w:lang w:val="en-CA"/>
          </w:rPr>
          <w:t>ovel</w:t>
        </w:r>
      </w:ins>
      <w:del w:id="348" w:author="John J" w:date="2018-05-22T15:15:00Z">
        <w:r w:rsidDel="002C0089">
          <w:rPr>
            <w:lang w:val="en-CA"/>
          </w:rPr>
          <w:delText>ew</w:delText>
        </w:r>
      </w:del>
      <w:r>
        <w:rPr>
          <w:lang w:val="en-CA"/>
        </w:rPr>
        <w:t xml:space="preserve"> method of calculating </w:t>
      </w:r>
      <w:del w:id="349" w:author="John J" w:date="2018-05-22T15:16:00Z">
        <w:r w:rsidDel="002C0089">
          <w:rPr>
            <w:lang w:val="en-CA"/>
          </w:rPr>
          <w:delText xml:space="preserve">direct </w:delText>
        </w:r>
      </w:del>
      <w:r>
        <w:rPr>
          <w:lang w:val="en-CA"/>
        </w:rPr>
        <w:t xml:space="preserve">differences in elevation between </w:t>
      </w:r>
      <w:ins w:id="350" w:author="John J" w:date="2018-05-22T15:16:00Z">
        <w:r w:rsidR="002C0089">
          <w:rPr>
            <w:lang w:val="en-CA"/>
          </w:rPr>
          <w:t xml:space="preserve">data points and modelled data </w:t>
        </w:r>
        <w:proofErr w:type="spellStart"/>
        <w:r w:rsidR="002C0089">
          <w:rPr>
            <w:lang w:val="en-CA"/>
          </w:rPr>
          <w:t>bewteen</w:t>
        </w:r>
        <w:proofErr w:type="spellEnd"/>
        <w:r w:rsidR="002C0089">
          <w:rPr>
            <w:lang w:val="en-CA"/>
          </w:rPr>
          <w:t xml:space="preserve"> </w:t>
        </w:r>
      </w:ins>
      <w:r>
        <w:rPr>
          <w:lang w:val="en-CA"/>
        </w:rPr>
        <w:t>sites for the strandplain paleohydrographs published in Johnston et al (2012)</w:t>
      </w:r>
      <w:ins w:id="351" w:author="John J" w:date="2018-05-22T15:17:00Z">
        <w:r w:rsidR="002C0089">
          <w:rPr>
            <w:lang w:val="en-CA"/>
          </w:rPr>
          <w:t>. Calculated rates of GIA will then be</w:t>
        </w:r>
      </w:ins>
      <w:del w:id="352" w:author="John J" w:date="2018-05-22T15:18:00Z">
        <w:r w:rsidDel="002C0089">
          <w:rPr>
            <w:lang w:val="en-CA"/>
          </w:rPr>
          <w:delText>, and</w:delText>
        </w:r>
      </w:del>
      <w:r>
        <w:rPr>
          <w:lang w:val="en-CA"/>
        </w:rPr>
        <w:t xml:space="preserve"> compare</w:t>
      </w:r>
      <w:ins w:id="353" w:author="John J" w:date="2018-05-22T15:18:00Z">
        <w:r w:rsidR="002C0089">
          <w:rPr>
            <w:lang w:val="en-CA"/>
          </w:rPr>
          <w:t>d</w:t>
        </w:r>
      </w:ins>
      <w:r>
        <w:rPr>
          <w:lang w:val="en-CA"/>
        </w:rPr>
        <w:t xml:space="preserve"> </w:t>
      </w:r>
      <w:ins w:id="354" w:author="John J" w:date="2018-05-22T15:18:00Z">
        <w:r w:rsidR="002C0089">
          <w:rPr>
            <w:lang w:val="en-CA"/>
          </w:rPr>
          <w:t xml:space="preserve">to </w:t>
        </w:r>
      </w:ins>
      <w:del w:id="355" w:author="John J" w:date="2018-05-22T15:18:00Z">
        <w:r w:rsidDel="002C0089">
          <w:rPr>
            <w:lang w:val="en-CA"/>
          </w:rPr>
          <w:delText xml:space="preserve">the results with </w:delText>
        </w:r>
      </w:del>
      <w:r>
        <w:rPr>
          <w:lang w:val="en-CA"/>
        </w:rPr>
        <w:t xml:space="preserve">rates </w:t>
      </w:r>
      <w:del w:id="356" w:author="John J" w:date="2018-05-22T15:18:00Z">
        <w:r w:rsidDel="002C0089">
          <w:rPr>
            <w:lang w:val="en-CA"/>
          </w:rPr>
          <w:delText xml:space="preserve">for the process </w:delText>
        </w:r>
      </w:del>
      <w:r>
        <w:rPr>
          <w:lang w:val="en-CA"/>
        </w:rPr>
        <w:t xml:space="preserve">of GIA </w:t>
      </w:r>
      <w:del w:id="357" w:author="John J" w:date="2018-05-22T15:18:00Z">
        <w:r w:rsidDel="002C0089">
          <w:rPr>
            <w:lang w:val="en-CA"/>
          </w:rPr>
          <w:delText xml:space="preserve">as </w:delText>
        </w:r>
      </w:del>
      <w:r>
        <w:rPr>
          <w:lang w:val="en-CA"/>
        </w:rPr>
        <w:t xml:space="preserve">calculated in prior studies </w:t>
      </w:r>
      <w:del w:id="358" w:author="John J" w:date="2018-05-22T15:19:00Z">
        <w:r w:rsidDel="00FC7FDC">
          <w:rPr>
            <w:lang w:val="en-CA"/>
          </w:rPr>
          <w:delText>concerning the LGL</w:delText>
        </w:r>
      </w:del>
      <w:ins w:id="359" w:author="John J" w:date="2018-05-22T15:19:00Z">
        <w:r w:rsidR="00FC7FDC">
          <w:rPr>
            <w:lang w:val="en-CA"/>
          </w:rPr>
          <w:t>using geological data (Johnston et al. 2012) and historical data (</w:t>
        </w:r>
        <w:proofErr w:type="spellStart"/>
        <w:r w:rsidR="00FC7FDC">
          <w:rPr>
            <w:lang w:val="en-CA"/>
          </w:rPr>
          <w:t>Mainville</w:t>
        </w:r>
        <w:proofErr w:type="spellEnd"/>
        <w:r w:rsidR="00FC7FDC">
          <w:rPr>
            <w:lang w:val="en-CA"/>
          </w:rPr>
          <w:t xml:space="preserve"> and </w:t>
        </w:r>
        <w:proofErr w:type="spellStart"/>
        <w:r w:rsidR="00FC7FDC">
          <w:rPr>
            <w:lang w:val="en-CA"/>
          </w:rPr>
          <w:t>Craymer</w:t>
        </w:r>
        <w:proofErr w:type="spellEnd"/>
        <w:r w:rsidR="00FC7FDC">
          <w:rPr>
            <w:lang w:val="en-CA"/>
          </w:rPr>
          <w:t xml:space="preserve"> 2005)</w:t>
        </w:r>
      </w:ins>
      <w:r>
        <w:rPr>
          <w:lang w:val="en-CA"/>
        </w:rPr>
        <w:t xml:space="preserve">. </w:t>
      </w:r>
      <w:r>
        <w:rPr>
          <w:lang w:val="en-CA"/>
        </w:rPr>
        <w:br/>
      </w:r>
    </w:p>
    <w:p w14:paraId="61B34566" w14:textId="77777777" w:rsidR="003F02A9" w:rsidRDefault="003F02A9">
      <w:pPr>
        <w:widowControl/>
        <w:sectPr w:rsidR="003F02A9">
          <w:type w:val="continuous"/>
          <w:pgSz w:w="11905" w:h="16837"/>
          <w:pgMar w:top="1440" w:right="1440" w:bottom="1440" w:left="1440" w:header="0" w:footer="0" w:gutter="0"/>
          <w:cols w:space="360"/>
          <w:noEndnote/>
        </w:sectPr>
      </w:pPr>
      <w:bookmarkStart w:id="360" w:name="x1-4004r4"/>
      <w:bookmarkEnd w:id="360"/>
    </w:p>
    <w:p w14:paraId="357A43C8" w14:textId="327DD901" w:rsidR="003F02A9" w:rsidRDefault="00176574">
      <w:pPr>
        <w:widowControl/>
        <w:rPr>
          <w:lang w:val="en-CA"/>
        </w:rPr>
      </w:pPr>
      <w:r>
        <w:rPr>
          <w:noProof/>
        </w:rPr>
        <w:lastRenderedPageBreak/>
        <w:drawing>
          <wp:inline distT="0" distB="0" distL="0" distR="0" wp14:anchorId="07195093" wp14:editId="7532A200">
            <wp:extent cx="5686425" cy="426720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686425" cy="4267200"/>
                    </a:xfrm>
                    <a:prstGeom prst="rect">
                      <a:avLst/>
                    </a:prstGeom>
                    <a:noFill/>
                    <a:ln>
                      <a:noFill/>
                    </a:ln>
                  </pic:spPr>
                </pic:pic>
              </a:graphicData>
            </a:graphic>
          </wp:inline>
        </w:drawing>
      </w:r>
      <w:r w:rsidR="003F02A9">
        <w:rPr>
          <w:lang w:val="en-CA"/>
        </w:rPr>
        <w:br/>
      </w:r>
    </w:p>
    <w:p w14:paraId="2E870E73" w14:textId="7E3416FC" w:rsidR="003F02A9" w:rsidRDefault="003F02A9">
      <w:pPr>
        <w:widowControl/>
        <w:rPr>
          <w:lang w:val="en-CA"/>
        </w:rPr>
      </w:pPr>
      <w:r>
        <w:rPr>
          <w:lang w:val="en-CA"/>
        </w:rPr>
        <w:t xml:space="preserve">Figure 4: </w:t>
      </w:r>
      <w:commentRangeStart w:id="361"/>
      <w:r>
        <w:rPr>
          <w:lang w:val="en-CA"/>
        </w:rPr>
        <w:t xml:space="preserve">Strandplain paleohydrographs showing current day elevation of relict shorelines with respect to time before present over the last 5000 years. Linear interpolation </w:t>
      </w:r>
      <w:del w:id="362" w:author="John J" w:date="2018-05-22T14:12:00Z">
        <w:r w:rsidDel="0022188C">
          <w:rPr>
            <w:lang w:val="en-CA"/>
          </w:rPr>
          <w:delText xml:space="preserve">used </w:delText>
        </w:r>
      </w:del>
      <w:ins w:id="363" w:author="John J" w:date="2018-05-22T14:12:00Z">
        <w:r w:rsidR="0022188C">
          <w:rPr>
            <w:lang w:val="en-CA"/>
          </w:rPr>
          <w:t xml:space="preserve">applied </w:t>
        </w:r>
      </w:ins>
      <w:r>
        <w:rPr>
          <w:lang w:val="en-CA"/>
        </w:rPr>
        <w:t>between data points, known in this paper as modelled data</w:t>
      </w:r>
      <w:commentRangeEnd w:id="361"/>
      <w:r w:rsidR="00FC7FDC">
        <w:rPr>
          <w:rStyle w:val="CommentReference"/>
        </w:rPr>
        <w:commentReference w:id="361"/>
      </w:r>
    </w:p>
    <w:p w14:paraId="0E420D80" w14:textId="77777777" w:rsidR="003F02A9" w:rsidRDefault="003F02A9">
      <w:pPr>
        <w:widowControl/>
        <w:rPr>
          <w:lang w:val="en-CA"/>
        </w:rPr>
      </w:pPr>
    </w:p>
    <w:p w14:paraId="170C9210" w14:textId="77777777" w:rsidR="003F02A9" w:rsidRDefault="003F02A9">
      <w:pPr>
        <w:widowControl/>
        <w:rPr>
          <w:lang w:val="en-CA"/>
        </w:rPr>
      </w:pPr>
    </w:p>
    <w:p w14:paraId="584C29E1" w14:textId="08B2A477" w:rsidR="003F02A9" w:rsidRDefault="003F02A9">
      <w:pPr>
        <w:pStyle w:val="Heading3"/>
        <w:widowControl/>
        <w:rPr>
          <w:rFonts w:cs="Times New Roman"/>
          <w:bCs w:val="0"/>
          <w:lang w:val="en-CA"/>
        </w:rPr>
      </w:pPr>
      <w:del w:id="364" w:author="John J" w:date="2018-05-23T10:31:00Z">
        <w:r w:rsidDel="001165AF">
          <w:rPr>
            <w:rFonts w:cs="Times New Roman"/>
            <w:bCs w:val="0"/>
            <w:lang w:val="en-CA"/>
          </w:rPr>
          <w:delText xml:space="preserve">4 </w:delText>
        </w:r>
      </w:del>
      <w:bookmarkStart w:id="365" w:name="x1-50004"/>
      <w:bookmarkEnd w:id="365"/>
      <w:ins w:id="366" w:author="John J" w:date="2018-05-23T10:31:00Z">
        <w:r w:rsidR="001165AF">
          <w:rPr>
            <w:rFonts w:cs="Times New Roman"/>
            <w:bCs w:val="0"/>
            <w:lang w:val="en-CA"/>
          </w:rPr>
          <w:t xml:space="preserve">3 </w:t>
        </w:r>
      </w:ins>
      <w:r>
        <w:rPr>
          <w:rFonts w:cs="Times New Roman"/>
          <w:bCs w:val="0"/>
          <w:lang w:val="en-CA"/>
        </w:rPr>
        <w:t>Methods</w:t>
      </w:r>
    </w:p>
    <w:p w14:paraId="7CEF942C" w14:textId="659EC8C1" w:rsidR="003F02A9" w:rsidRDefault="007C45C8">
      <w:pPr>
        <w:widowControl/>
        <w:rPr>
          <w:lang w:val="en-CA"/>
        </w:rPr>
      </w:pPr>
      <w:ins w:id="367" w:author="John J" w:date="2018-05-22T15:23:00Z">
        <w:r>
          <w:rPr>
            <w:lang w:val="en-CA"/>
          </w:rPr>
          <w:t>The data used in this new research i</w:t>
        </w:r>
      </w:ins>
      <w:ins w:id="368" w:author="John J" w:date="2018-05-22T15:24:00Z">
        <w:r>
          <w:rPr>
            <w:lang w:val="en-CA"/>
          </w:rPr>
          <w:t xml:space="preserve">s from </w:t>
        </w:r>
      </w:ins>
      <w:ins w:id="369" w:author="John J" w:date="2018-05-22T15:23:00Z">
        <w:r>
          <w:rPr>
            <w:lang w:val="en-CA"/>
          </w:rPr>
          <w:t xml:space="preserve">Johnston et al. (2012). </w:t>
        </w:r>
      </w:ins>
      <w:ins w:id="370" w:author="John J" w:date="2018-05-22T15:24:00Z">
        <w:r>
          <w:rPr>
            <w:lang w:val="en-CA"/>
          </w:rPr>
          <w:t xml:space="preserve">Elevations were measured </w:t>
        </w:r>
      </w:ins>
      <w:ins w:id="371" w:author="John J" w:date="2018-05-22T15:25:00Z">
        <w:r>
          <w:rPr>
            <w:lang w:val="en-CA"/>
          </w:rPr>
          <w:t xml:space="preserve">in cores </w:t>
        </w:r>
      </w:ins>
      <w:ins w:id="372" w:author="John J" w:date="2018-05-22T15:26:00Z">
        <w:r>
          <w:rPr>
            <w:lang w:val="en-CA"/>
          </w:rPr>
          <w:t xml:space="preserve">through beach ridges </w:t>
        </w:r>
      </w:ins>
      <w:ins w:id="373" w:author="John J" w:date="2018-05-22T15:25:00Z">
        <w:r>
          <w:rPr>
            <w:lang w:val="en-CA"/>
          </w:rPr>
          <w:t xml:space="preserve">to record </w:t>
        </w:r>
      </w:ins>
      <w:ins w:id="374" w:author="John J" w:date="2018-05-22T15:24:00Z">
        <w:r>
          <w:rPr>
            <w:lang w:val="en-CA"/>
          </w:rPr>
          <w:t>subsurface elevations</w:t>
        </w:r>
      </w:ins>
      <w:ins w:id="375" w:author="John J" w:date="2018-05-22T15:25:00Z">
        <w:r>
          <w:rPr>
            <w:lang w:val="en-CA"/>
          </w:rPr>
          <w:t xml:space="preserve"> representative of past lake level elevations. Ages </w:t>
        </w:r>
      </w:ins>
      <w:ins w:id="376" w:author="John J" w:date="2018-05-22T15:30:00Z">
        <w:r w:rsidR="00361FAE">
          <w:rPr>
            <w:lang w:val="en-CA"/>
          </w:rPr>
          <w:t>for each beach ridge cored was</w:t>
        </w:r>
      </w:ins>
      <w:ins w:id="377" w:author="John J" w:date="2018-05-22T15:25:00Z">
        <w:r>
          <w:rPr>
            <w:lang w:val="en-CA"/>
          </w:rPr>
          <w:t xml:space="preserve"> calculated from </w:t>
        </w:r>
      </w:ins>
      <w:ins w:id="378" w:author="John J" w:date="2018-05-22T15:28:00Z">
        <w:r>
          <w:rPr>
            <w:lang w:val="en-CA"/>
          </w:rPr>
          <w:t>OSL ages collected across strandplains</w:t>
        </w:r>
        <w:r w:rsidR="00361FAE">
          <w:rPr>
            <w:lang w:val="en-CA"/>
          </w:rPr>
          <w:t>.</w:t>
        </w:r>
      </w:ins>
      <w:ins w:id="379" w:author="John J" w:date="2018-05-22T15:24:00Z">
        <w:r>
          <w:rPr>
            <w:lang w:val="en-CA"/>
          </w:rPr>
          <w:t xml:space="preserve"> </w:t>
        </w:r>
      </w:ins>
      <w:ins w:id="380" w:author="John J" w:date="2018-05-22T15:31:00Z">
        <w:r w:rsidR="00361FAE">
          <w:rPr>
            <w:lang w:val="en-CA"/>
          </w:rPr>
          <w:t>To account for unequally spaced elevation data between strandplains</w:t>
        </w:r>
      </w:ins>
      <w:del w:id="381" w:author="John J" w:date="2018-05-22T15:31:00Z">
        <w:r w:rsidR="003F02A9" w:rsidDel="00361FAE">
          <w:rPr>
            <w:lang w:val="en-CA"/>
          </w:rPr>
          <w:delText xml:space="preserve">In this </w:delText>
        </w:r>
      </w:del>
      <w:del w:id="382" w:author="John J" w:date="2018-05-22T15:29:00Z">
        <w:r w:rsidR="003F02A9" w:rsidDel="00361FAE">
          <w:rPr>
            <w:lang w:val="en-CA"/>
          </w:rPr>
          <w:delText>paper</w:delText>
        </w:r>
      </w:del>
      <w:del w:id="383" w:author="John J" w:date="2018-05-22T15:31:00Z">
        <w:r w:rsidR="003F02A9" w:rsidDel="00361FAE">
          <w:rPr>
            <w:lang w:val="en-CA"/>
          </w:rPr>
          <w:delText>, the</w:delText>
        </w:r>
      </w:del>
      <w:r w:rsidR="003F02A9">
        <w:rPr>
          <w:lang w:val="en-CA"/>
        </w:rPr>
        <w:t xml:space="preserve"> modelled elevation</w:t>
      </w:r>
      <w:ins w:id="384" w:author="John J" w:date="2018-05-22T15:31:00Z">
        <w:r w:rsidR="00361FAE">
          <w:rPr>
            <w:lang w:val="en-CA"/>
          </w:rPr>
          <w:t>s</w:t>
        </w:r>
      </w:ins>
      <w:r w:rsidR="003F02A9">
        <w:rPr>
          <w:lang w:val="en-CA"/>
        </w:rPr>
        <w:t xml:space="preserve"> </w:t>
      </w:r>
      <w:ins w:id="385" w:author="John J" w:date="2018-05-22T15:32:00Z">
        <w:r w:rsidR="00361FAE">
          <w:rPr>
            <w:lang w:val="en-CA"/>
          </w:rPr>
          <w:t>were calculated</w:t>
        </w:r>
      </w:ins>
      <w:del w:id="386" w:author="John J" w:date="2018-05-22T15:32:00Z">
        <w:r w:rsidR="003F02A9" w:rsidDel="00361FAE">
          <w:rPr>
            <w:lang w:val="en-CA"/>
          </w:rPr>
          <w:delText>for p</w:delText>
        </w:r>
      </w:del>
      <w:del w:id="387" w:author="John J" w:date="2018-05-22T15:33:00Z">
        <w:r w:rsidR="003F02A9" w:rsidDel="00361FAE">
          <w:rPr>
            <w:lang w:val="en-CA"/>
          </w:rPr>
          <w:delText>oints</w:delText>
        </w:r>
      </w:del>
      <w:r w:rsidR="003F02A9">
        <w:rPr>
          <w:lang w:val="en-CA"/>
        </w:rPr>
        <w:t xml:space="preserve"> </w:t>
      </w:r>
      <w:ins w:id="388" w:author="John J" w:date="2018-05-22T15:46:00Z">
        <w:r w:rsidR="00835A0C">
          <w:rPr>
            <w:lang w:val="en-CA"/>
          </w:rPr>
          <w:t xml:space="preserve">for each site </w:t>
        </w:r>
      </w:ins>
      <w:r w:rsidR="003F02A9">
        <w:rPr>
          <w:lang w:val="en-CA"/>
        </w:rPr>
        <w:t xml:space="preserve">where elevation was not directly measured </w:t>
      </w:r>
      <w:del w:id="389" w:author="John J" w:date="2018-05-22T15:33:00Z">
        <w:r w:rsidR="003F02A9" w:rsidDel="00361FAE">
          <w:rPr>
            <w:lang w:val="en-CA"/>
          </w:rPr>
          <w:delText xml:space="preserve">is created </w:delText>
        </w:r>
      </w:del>
      <w:r w:rsidR="003F02A9">
        <w:rPr>
          <w:lang w:val="en-CA"/>
        </w:rPr>
        <w:t xml:space="preserve">by using linear interpolation between </w:t>
      </w:r>
      <w:del w:id="390" w:author="John J" w:date="2018-05-22T15:45:00Z">
        <w:r w:rsidR="003F02A9" w:rsidDel="00835A0C">
          <w:rPr>
            <w:lang w:val="en-CA"/>
          </w:rPr>
          <w:delText>datapoints</w:delText>
        </w:r>
      </w:del>
      <w:ins w:id="391" w:author="John J" w:date="2018-05-22T15:45:00Z">
        <w:r w:rsidR="00835A0C">
          <w:rPr>
            <w:lang w:val="en-CA"/>
          </w:rPr>
          <w:t>data points</w:t>
        </w:r>
      </w:ins>
      <w:ins w:id="392" w:author="John J" w:date="2018-05-22T15:33:00Z">
        <w:r w:rsidR="00361FAE">
          <w:rPr>
            <w:lang w:val="en-CA"/>
          </w:rPr>
          <w:t xml:space="preserve">. This is shown </w:t>
        </w:r>
      </w:ins>
      <w:del w:id="393" w:author="John J" w:date="2018-05-22T15:46:00Z">
        <w:r w:rsidR="003F02A9" w:rsidDel="00835A0C">
          <w:rPr>
            <w:lang w:val="en-CA"/>
          </w:rPr>
          <w:delText xml:space="preserve">, represented </w:delText>
        </w:r>
      </w:del>
      <w:r w:rsidR="003F02A9">
        <w:rPr>
          <w:lang w:val="en-CA"/>
        </w:rPr>
        <w:t xml:space="preserve">as a solid line between points </w:t>
      </w:r>
      <w:ins w:id="394" w:author="John J" w:date="2018-05-22T15:46:00Z">
        <w:r w:rsidR="00835A0C">
          <w:rPr>
            <w:lang w:val="en-CA"/>
          </w:rPr>
          <w:t>for each strandplain</w:t>
        </w:r>
      </w:ins>
      <w:del w:id="395" w:author="John J" w:date="2018-05-22T15:46:00Z">
        <w:r w:rsidR="003F02A9" w:rsidDel="00835A0C">
          <w:rPr>
            <w:lang w:val="en-CA"/>
          </w:rPr>
          <w:delText>as seen</w:delText>
        </w:r>
      </w:del>
      <w:r w:rsidR="003F02A9">
        <w:rPr>
          <w:lang w:val="en-CA"/>
        </w:rPr>
        <w:t xml:space="preserve"> in Figure </w:t>
      </w:r>
      <w:hyperlink w:anchor="x1-4004r4" w:history="1">
        <w:r w:rsidR="003F02A9">
          <w:rPr>
            <w:lang w:val="en-CA"/>
          </w:rPr>
          <w:t>4</w:t>
        </w:r>
      </w:hyperlink>
      <w:r w:rsidR="003F02A9">
        <w:rPr>
          <w:lang w:val="en-CA"/>
        </w:rPr>
        <w:t xml:space="preserve">. Once this estimate of elevation for times between sampled </w:t>
      </w:r>
      <w:proofErr w:type="spellStart"/>
      <w:r w:rsidR="003F02A9">
        <w:rPr>
          <w:lang w:val="en-CA"/>
        </w:rPr>
        <w:t>datapoints</w:t>
      </w:r>
      <w:proofErr w:type="spellEnd"/>
      <w:r w:rsidR="003F02A9">
        <w:rPr>
          <w:lang w:val="en-CA"/>
        </w:rPr>
        <w:t xml:space="preserve"> at each site was created, the difference in </w:t>
      </w:r>
      <w:ins w:id="396" w:author="John J" w:date="2018-05-22T15:47:00Z">
        <w:r w:rsidR="00835A0C">
          <w:rPr>
            <w:lang w:val="en-CA"/>
          </w:rPr>
          <w:t>elevation</w:t>
        </w:r>
      </w:ins>
      <w:del w:id="397" w:author="John J" w:date="2018-05-22T15:47:00Z">
        <w:r w:rsidR="003F02A9" w:rsidDel="00835A0C">
          <w:rPr>
            <w:lang w:val="en-CA"/>
          </w:rPr>
          <w:delText>GIA</w:delText>
        </w:r>
      </w:del>
      <w:r w:rsidR="003F02A9">
        <w:rPr>
          <w:lang w:val="en-CA"/>
        </w:rPr>
        <w:t xml:space="preserve"> between sites were calculated by subtracting the elevation of a measured data point from the modelled elevation of another dataset at that point in time. </w:t>
      </w:r>
      <w:ins w:id="398" w:author="John J" w:date="2018-05-22T15:47:00Z">
        <w:r w:rsidR="00835A0C">
          <w:rPr>
            <w:lang w:val="en-CA"/>
          </w:rPr>
          <w:t>An example</w:t>
        </w:r>
      </w:ins>
      <w:del w:id="399" w:author="John J" w:date="2018-05-22T15:47:00Z">
        <w:r w:rsidR="003F02A9" w:rsidDel="00835A0C">
          <w:rPr>
            <w:lang w:val="en-CA"/>
          </w:rPr>
          <w:delText>This</w:delText>
        </w:r>
      </w:del>
      <w:r w:rsidR="003F02A9">
        <w:rPr>
          <w:lang w:val="en-CA"/>
        </w:rPr>
        <w:t xml:space="preserve"> difference </w:t>
      </w:r>
      <w:ins w:id="400" w:author="John J" w:date="2018-05-22T15:47:00Z">
        <w:r w:rsidR="00835A0C">
          <w:rPr>
            <w:lang w:val="en-CA"/>
          </w:rPr>
          <w:t xml:space="preserve">in elevation between strandplains </w:t>
        </w:r>
      </w:ins>
      <w:r w:rsidR="003F02A9">
        <w:rPr>
          <w:lang w:val="en-CA"/>
        </w:rPr>
        <w:t xml:space="preserve">is shown as a dashed line in Figure </w:t>
      </w:r>
      <w:hyperlink w:anchor="x1-5001r5" w:history="1">
        <w:r w:rsidR="003F02A9">
          <w:rPr>
            <w:lang w:val="en-CA"/>
          </w:rPr>
          <w:t>5</w:t>
        </w:r>
      </w:hyperlink>
      <w:ins w:id="401" w:author="John J" w:date="2018-05-22T15:47:00Z">
        <w:r w:rsidR="00835A0C">
          <w:rPr>
            <w:lang w:val="en-CA"/>
          </w:rPr>
          <w:t>.</w:t>
        </w:r>
      </w:ins>
      <w:del w:id="402" w:author="John J" w:date="2018-05-22T15:47:00Z">
        <w:r w:rsidR="003F02A9" w:rsidDel="00835A0C">
          <w:rPr>
            <w:lang w:val="en-CA"/>
          </w:rPr>
          <w:delText>:</w:delText>
        </w:r>
      </w:del>
      <w:r w:rsidR="003F02A9">
        <w:rPr>
          <w:lang w:val="en-CA"/>
        </w:rPr>
        <w:t xml:space="preserve"> </w:t>
      </w:r>
    </w:p>
    <w:p w14:paraId="0E144A5B" w14:textId="77777777" w:rsidR="003F02A9" w:rsidRDefault="003F02A9">
      <w:pPr>
        <w:widowControl/>
        <w:sectPr w:rsidR="003F02A9">
          <w:type w:val="continuous"/>
          <w:pgSz w:w="11905" w:h="16837"/>
          <w:pgMar w:top="1440" w:right="1440" w:bottom="1440" w:left="1440" w:header="0" w:footer="0" w:gutter="0"/>
          <w:cols w:space="360"/>
          <w:noEndnote/>
        </w:sectPr>
      </w:pPr>
      <w:bookmarkStart w:id="403" w:name="x1-5001r5"/>
      <w:bookmarkEnd w:id="403"/>
    </w:p>
    <w:p w14:paraId="3B754DF7" w14:textId="7CAFAEFB" w:rsidR="003F02A9" w:rsidRDefault="00176574">
      <w:pPr>
        <w:widowControl/>
        <w:rPr>
          <w:lang w:val="en-CA"/>
        </w:rPr>
      </w:pPr>
      <w:r>
        <w:rPr>
          <w:noProof/>
        </w:rPr>
        <w:lastRenderedPageBreak/>
        <w:drawing>
          <wp:inline distT="0" distB="0" distL="0" distR="0" wp14:anchorId="7134D1B2" wp14:editId="27D049E5">
            <wp:extent cx="5686425" cy="426720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686425" cy="4267200"/>
                    </a:xfrm>
                    <a:prstGeom prst="rect">
                      <a:avLst/>
                    </a:prstGeom>
                    <a:noFill/>
                    <a:ln>
                      <a:noFill/>
                    </a:ln>
                  </pic:spPr>
                </pic:pic>
              </a:graphicData>
            </a:graphic>
          </wp:inline>
        </w:drawing>
      </w:r>
      <w:r w:rsidR="003F02A9">
        <w:rPr>
          <w:lang w:val="en-CA"/>
        </w:rPr>
        <w:br/>
      </w:r>
    </w:p>
    <w:p w14:paraId="1E3CCC75" w14:textId="77777777" w:rsidR="003F02A9" w:rsidRDefault="003F02A9">
      <w:pPr>
        <w:widowControl/>
        <w:rPr>
          <w:lang w:val="en-CA"/>
        </w:rPr>
      </w:pPr>
      <w:r>
        <w:rPr>
          <w:lang w:val="en-CA"/>
        </w:rPr>
        <w:t xml:space="preserve">Figure 5: </w:t>
      </w:r>
      <w:commentRangeStart w:id="404"/>
      <w:r>
        <w:rPr>
          <w:lang w:val="en-CA"/>
        </w:rPr>
        <w:t>Example GIA comparison between strandplain datasets. Comparison made from a data point to the linear interpolation model, represented by a vertical alternating dashed line</w:t>
      </w:r>
      <w:commentRangeEnd w:id="404"/>
      <w:r w:rsidR="00361FAE">
        <w:rPr>
          <w:rStyle w:val="CommentReference"/>
        </w:rPr>
        <w:commentReference w:id="404"/>
      </w:r>
    </w:p>
    <w:p w14:paraId="1D7C622C" w14:textId="77777777" w:rsidR="003F02A9" w:rsidRDefault="003F02A9">
      <w:pPr>
        <w:widowControl/>
        <w:rPr>
          <w:lang w:val="en-CA"/>
        </w:rPr>
      </w:pPr>
    </w:p>
    <w:p w14:paraId="47CEF844" w14:textId="085C49BD" w:rsidR="003F02A9" w:rsidRDefault="003F02A9">
      <w:pPr>
        <w:widowControl/>
        <w:rPr>
          <w:lang w:val="en-CA"/>
        </w:rPr>
      </w:pPr>
      <w:r>
        <w:rPr>
          <w:lang w:val="en-CA"/>
        </w:rPr>
        <w:t xml:space="preserve">To avoid making comparisons between data in one dataset and </w:t>
      </w:r>
      <w:del w:id="405" w:author="John J" w:date="2018-05-22T16:00:00Z">
        <w:r w:rsidDel="00985DBB">
          <w:rPr>
            <w:lang w:val="en-CA"/>
          </w:rPr>
          <w:delText xml:space="preserve">a </w:delText>
        </w:r>
      </w:del>
      <w:r>
        <w:rPr>
          <w:lang w:val="en-CA"/>
        </w:rPr>
        <w:t>model</w:t>
      </w:r>
      <w:ins w:id="406" w:author="John J" w:date="2018-05-22T16:02:00Z">
        <w:r w:rsidR="00985DBB">
          <w:rPr>
            <w:lang w:val="en-CA"/>
          </w:rPr>
          <w:t>led</w:t>
        </w:r>
      </w:ins>
      <w:r>
        <w:rPr>
          <w:lang w:val="en-CA"/>
        </w:rPr>
        <w:t xml:space="preserve"> </w:t>
      </w:r>
      <w:ins w:id="407" w:author="John J" w:date="2018-05-22T16:00:00Z">
        <w:r w:rsidR="00985DBB">
          <w:rPr>
            <w:lang w:val="en-CA"/>
          </w:rPr>
          <w:t>data in</w:t>
        </w:r>
      </w:ins>
      <w:del w:id="408" w:author="John J" w:date="2018-05-22T16:01:00Z">
        <w:r w:rsidDel="00985DBB">
          <w:rPr>
            <w:lang w:val="en-CA"/>
          </w:rPr>
          <w:delText>for</w:delText>
        </w:r>
      </w:del>
      <w:r>
        <w:rPr>
          <w:lang w:val="en-CA"/>
        </w:rPr>
        <w:t xml:space="preserve"> another </w:t>
      </w:r>
      <w:ins w:id="409" w:author="John J" w:date="2018-05-22T16:01:00Z">
        <w:r w:rsidR="00985DBB">
          <w:rPr>
            <w:lang w:val="en-CA"/>
          </w:rPr>
          <w:t xml:space="preserve">dataset </w:t>
        </w:r>
      </w:ins>
      <w:r>
        <w:rPr>
          <w:lang w:val="en-CA"/>
        </w:rPr>
        <w:t xml:space="preserve">in areas where the model </w:t>
      </w:r>
      <w:del w:id="410" w:author="John J" w:date="2018-05-22T16:10:00Z">
        <w:r w:rsidDel="00A70248">
          <w:rPr>
            <w:lang w:val="en-CA"/>
          </w:rPr>
          <w:delText xml:space="preserve">stretched </w:delText>
        </w:r>
      </w:del>
      <w:ins w:id="411" w:author="John J" w:date="2018-05-22T16:10:00Z">
        <w:r w:rsidR="00A70248">
          <w:rPr>
            <w:lang w:val="en-CA"/>
          </w:rPr>
          <w:t xml:space="preserve">extends </w:t>
        </w:r>
      </w:ins>
      <w:r>
        <w:rPr>
          <w:lang w:val="en-CA"/>
        </w:rPr>
        <w:t xml:space="preserve">over long </w:t>
      </w:r>
      <w:del w:id="412" w:author="John J" w:date="2018-05-22T16:03:00Z">
        <w:r w:rsidDel="00985DBB">
          <w:rPr>
            <w:lang w:val="en-CA"/>
          </w:rPr>
          <w:delText>distances</w:delText>
        </w:r>
      </w:del>
      <w:ins w:id="413" w:author="John J" w:date="2018-05-22T16:01:00Z">
        <w:r w:rsidR="00985DBB">
          <w:rPr>
            <w:lang w:val="en-CA"/>
          </w:rPr>
          <w:t>time periods</w:t>
        </w:r>
      </w:ins>
      <w:r>
        <w:rPr>
          <w:lang w:val="en-CA"/>
        </w:rPr>
        <w:t xml:space="preserve"> between measured data (</w:t>
      </w:r>
      <w:del w:id="414" w:author="John J" w:date="2018-05-22T16:01:00Z">
        <w:r w:rsidDel="00985DBB">
          <w:rPr>
            <w:lang w:val="en-CA"/>
          </w:rPr>
          <w:delText>such as the</w:delText>
        </w:r>
      </w:del>
      <w:ins w:id="415" w:author="John J" w:date="2018-05-22T16:01:00Z">
        <w:r w:rsidR="00985DBB">
          <w:rPr>
            <w:lang w:val="en-CA"/>
          </w:rPr>
          <w:t>i.e.</w:t>
        </w:r>
      </w:ins>
      <w:r>
        <w:rPr>
          <w:lang w:val="en-CA"/>
        </w:rPr>
        <w:t xml:space="preserve"> 1500 year gap in TAHB</w:t>
      </w:r>
      <w:ins w:id="416" w:author="John J" w:date="2018-05-22T16:02:00Z">
        <w:r w:rsidR="00985DBB">
          <w:rPr>
            <w:lang w:val="en-CA"/>
          </w:rPr>
          <w:t xml:space="preserve"> shown in Fig</w:t>
        </w:r>
        <w:proofErr w:type="gramStart"/>
        <w:r w:rsidR="00985DBB">
          <w:rPr>
            <w:lang w:val="en-CA"/>
          </w:rPr>
          <w:t>. ??</w:t>
        </w:r>
      </w:ins>
      <w:proofErr w:type="gramEnd"/>
      <w:r>
        <w:rPr>
          <w:lang w:val="en-CA"/>
        </w:rPr>
        <w:t xml:space="preserve">), the data </w:t>
      </w:r>
      <w:ins w:id="417" w:author="John J" w:date="2018-05-22T16:03:00Z">
        <w:r w:rsidR="00E819AE">
          <w:rPr>
            <w:lang w:val="en-CA"/>
          </w:rPr>
          <w:t xml:space="preserve">was grouped. </w:t>
        </w:r>
      </w:ins>
      <w:del w:id="418" w:author="John J" w:date="2018-05-22T16:03:00Z">
        <w:r w:rsidDel="00E819AE">
          <w:rPr>
            <w:lang w:val="en-CA"/>
          </w:rPr>
          <w:delText>for a</w:delText>
        </w:r>
      </w:del>
      <w:ins w:id="419" w:author="John J" w:date="2018-05-22T16:03:00Z">
        <w:r w:rsidR="00E819AE">
          <w:rPr>
            <w:lang w:val="en-CA"/>
          </w:rPr>
          <w:t>A</w:t>
        </w:r>
      </w:ins>
      <w:r>
        <w:rPr>
          <w:lang w:val="en-CA"/>
        </w:rPr>
        <w:t>ll four sites w</w:t>
      </w:r>
      <w:del w:id="420" w:author="John J" w:date="2018-05-22T16:03:00Z">
        <w:r w:rsidDel="00E819AE">
          <w:rPr>
            <w:lang w:val="en-CA"/>
          </w:rPr>
          <w:delText>a</w:delText>
        </w:r>
      </w:del>
      <w:del w:id="421" w:author="John J" w:date="2018-05-22T16:04:00Z">
        <w:r w:rsidDel="00E819AE">
          <w:rPr>
            <w:lang w:val="en-CA"/>
          </w:rPr>
          <w:delText>s</w:delText>
        </w:r>
      </w:del>
      <w:ins w:id="422" w:author="John J" w:date="2018-05-22T16:04:00Z">
        <w:r w:rsidR="00E819AE">
          <w:rPr>
            <w:lang w:val="en-CA"/>
          </w:rPr>
          <w:t>ere</w:t>
        </w:r>
      </w:ins>
      <w:r>
        <w:rPr>
          <w:lang w:val="en-CA"/>
        </w:rPr>
        <w:t xml:space="preserve"> grouped into a series of bins starting at 450 years before present with a width of 200 years for each bin. The start point was chosen by taking the youngest age value recorded in any of the datasets and rounding down to the nearest ten, in this case 450 years before present. The 200</w:t>
      </w:r>
      <w:ins w:id="423" w:author="John J" w:date="2018-05-22T16:11:00Z">
        <w:r w:rsidR="00A70248">
          <w:rPr>
            <w:lang w:val="en-CA"/>
          </w:rPr>
          <w:t>-</w:t>
        </w:r>
      </w:ins>
      <w:del w:id="424" w:author="John J" w:date="2018-05-22T16:11:00Z">
        <w:r w:rsidDel="00A70248">
          <w:rPr>
            <w:lang w:val="en-CA"/>
          </w:rPr>
          <w:delText xml:space="preserve"> </w:delText>
        </w:r>
      </w:del>
      <w:r>
        <w:rPr>
          <w:lang w:val="en-CA"/>
        </w:rPr>
        <w:t xml:space="preserve">year bin width </w:t>
      </w:r>
      <w:ins w:id="425" w:author="John J" w:date="2018-05-22T16:12:00Z">
        <w:r w:rsidR="00A70248">
          <w:rPr>
            <w:lang w:val="en-CA"/>
          </w:rPr>
          <w:t xml:space="preserve">or maximum acceptable </w:t>
        </w:r>
      </w:ins>
      <w:ins w:id="426" w:author="John J" w:date="2018-05-22T16:13:00Z">
        <w:r w:rsidR="004E42C6">
          <w:rPr>
            <w:lang w:val="en-CA"/>
          </w:rPr>
          <w:t xml:space="preserve">age duration </w:t>
        </w:r>
      </w:ins>
      <w:ins w:id="427" w:author="John J" w:date="2018-05-22T16:14:00Z">
        <w:r w:rsidR="004E42C6">
          <w:rPr>
            <w:lang w:val="en-CA"/>
          </w:rPr>
          <w:t xml:space="preserve">to compare </w:t>
        </w:r>
      </w:ins>
      <w:ins w:id="428" w:author="John J" w:date="2018-05-22T16:13:00Z">
        <w:r w:rsidR="004E42C6">
          <w:rPr>
            <w:lang w:val="en-CA"/>
          </w:rPr>
          <w:t xml:space="preserve">between </w:t>
        </w:r>
      </w:ins>
      <w:ins w:id="429" w:author="John J" w:date="2018-05-22T16:14:00Z">
        <w:r w:rsidR="004E42C6">
          <w:rPr>
            <w:lang w:val="en-CA"/>
          </w:rPr>
          <w:t>s</w:t>
        </w:r>
      </w:ins>
      <w:ins w:id="430" w:author="John J" w:date="2018-05-22T16:13:00Z">
        <w:r w:rsidR="004E42C6">
          <w:rPr>
            <w:lang w:val="en-CA"/>
          </w:rPr>
          <w:t xml:space="preserve">trandplains </w:t>
        </w:r>
      </w:ins>
      <w:r>
        <w:rPr>
          <w:lang w:val="en-CA"/>
        </w:rPr>
        <w:t xml:space="preserve">was chosen </w:t>
      </w:r>
      <w:ins w:id="431" w:author="John J" w:date="2018-05-22T16:15:00Z">
        <w:r w:rsidR="004E42C6">
          <w:rPr>
            <w:lang w:val="en-CA"/>
          </w:rPr>
          <w:t>because i</w:t>
        </w:r>
      </w:ins>
      <w:ins w:id="432" w:author="John J" w:date="2018-05-22T16:24:00Z">
        <w:r w:rsidR="0089721C">
          <w:rPr>
            <w:lang w:val="en-CA"/>
          </w:rPr>
          <w:t>t</w:t>
        </w:r>
      </w:ins>
      <w:ins w:id="433" w:author="John J" w:date="2018-05-22T16:15:00Z">
        <w:r w:rsidR="004E42C6">
          <w:rPr>
            <w:lang w:val="en-CA"/>
          </w:rPr>
          <w:t xml:space="preserve"> corresponds to</w:t>
        </w:r>
      </w:ins>
      <w:del w:id="434" w:author="John J" w:date="2018-05-22T16:15:00Z">
        <w:r w:rsidDel="004E42C6">
          <w:rPr>
            <w:lang w:val="en-CA"/>
          </w:rPr>
          <w:delText>as</w:delText>
        </w:r>
      </w:del>
      <w:r>
        <w:rPr>
          <w:lang w:val="en-CA"/>
        </w:rPr>
        <w:t xml:space="preserve"> the </w:t>
      </w:r>
      <w:ins w:id="435" w:author="John J" w:date="2018-05-22T16:15:00Z">
        <w:r w:rsidR="004E42C6">
          <w:rPr>
            <w:lang w:val="en-CA"/>
          </w:rPr>
          <w:t xml:space="preserve">average </w:t>
        </w:r>
      </w:ins>
      <w:r>
        <w:rPr>
          <w:lang w:val="en-CA"/>
        </w:rPr>
        <w:t>error o</w:t>
      </w:r>
      <w:ins w:id="436" w:author="John J" w:date="2018-05-22T16:15:00Z">
        <w:r w:rsidR="004E42C6">
          <w:rPr>
            <w:lang w:val="en-CA"/>
          </w:rPr>
          <w:t>f</w:t>
        </w:r>
      </w:ins>
      <w:del w:id="437" w:author="John J" w:date="2018-05-22T16:16:00Z">
        <w:r w:rsidDel="004E42C6">
          <w:rPr>
            <w:lang w:val="en-CA"/>
          </w:rPr>
          <w:delText>n the</w:delText>
        </w:r>
      </w:del>
      <w:ins w:id="438" w:author="John J" w:date="2018-05-22T16:16:00Z">
        <w:r w:rsidR="004E42C6">
          <w:rPr>
            <w:lang w:val="en-CA"/>
          </w:rPr>
          <w:t xml:space="preserve"> strandplain</w:t>
        </w:r>
      </w:ins>
      <w:r>
        <w:rPr>
          <w:lang w:val="en-CA"/>
        </w:rPr>
        <w:t xml:space="preserve"> age models </w:t>
      </w:r>
      <w:del w:id="439" w:author="John J" w:date="2018-05-22T16:16:00Z">
        <w:r w:rsidDel="004E42C6">
          <w:rPr>
            <w:lang w:val="en-CA"/>
          </w:rPr>
          <w:delText xml:space="preserve">for shorelines </w:delText>
        </w:r>
      </w:del>
      <w:r>
        <w:rPr>
          <w:lang w:val="en-CA"/>
        </w:rPr>
        <w:t>published in Johnston et al (2012)</w:t>
      </w:r>
      <w:del w:id="440" w:author="John J" w:date="2018-05-22T16:16:00Z">
        <w:r w:rsidDel="004E42C6">
          <w:rPr>
            <w:lang w:val="en-CA"/>
          </w:rPr>
          <w:delText xml:space="preserve"> had error bounds of approximately 200 years. for the values reported in the age models published by Johnston et al (2012))</w:delText>
        </w:r>
      </w:del>
      <w:r>
        <w:rPr>
          <w:lang w:val="en-CA"/>
        </w:rPr>
        <w:t xml:space="preserve">. If any bin had no data available for one site or the other </w:t>
      </w:r>
      <w:ins w:id="441" w:author="John J" w:date="2018-05-22T16:17:00Z">
        <w:r w:rsidR="004E42C6">
          <w:rPr>
            <w:lang w:val="en-CA"/>
          </w:rPr>
          <w:t>site while comparing strandplain records</w:t>
        </w:r>
      </w:ins>
      <w:del w:id="442" w:author="John J" w:date="2018-05-22T16:17:00Z">
        <w:r w:rsidDel="004E42C6">
          <w:rPr>
            <w:lang w:val="en-CA"/>
          </w:rPr>
          <w:delText>in a comparison</w:delText>
        </w:r>
      </w:del>
      <w:r>
        <w:rPr>
          <w:lang w:val="en-CA"/>
        </w:rPr>
        <w:t xml:space="preserve">, none of the </w:t>
      </w:r>
      <w:del w:id="443" w:author="John J" w:date="2018-05-22T16:17:00Z">
        <w:r w:rsidDel="004E42C6">
          <w:rPr>
            <w:lang w:val="en-CA"/>
          </w:rPr>
          <w:delText>datapoints</w:delText>
        </w:r>
      </w:del>
      <w:ins w:id="444" w:author="John J" w:date="2018-05-22T16:17:00Z">
        <w:r w:rsidR="004E42C6">
          <w:rPr>
            <w:lang w:val="en-CA"/>
          </w:rPr>
          <w:t>data points</w:t>
        </w:r>
      </w:ins>
      <w:r>
        <w:rPr>
          <w:lang w:val="en-CA"/>
        </w:rPr>
        <w:t xml:space="preserve"> in that bin range were used to make comparisons, thus ensuring that areas like the </w:t>
      </w:r>
      <w:ins w:id="445" w:author="John J" w:date="2018-05-22T16:17:00Z">
        <w:r w:rsidR="004E42C6">
          <w:rPr>
            <w:lang w:val="en-CA"/>
          </w:rPr>
          <w:t xml:space="preserve">long </w:t>
        </w:r>
      </w:ins>
      <w:r>
        <w:rPr>
          <w:lang w:val="en-CA"/>
        </w:rPr>
        <w:t xml:space="preserve">gap in TAHB were not included when </w:t>
      </w:r>
      <w:del w:id="446" w:author="John J" w:date="2018-05-22T16:17:00Z">
        <w:r w:rsidDel="004E42C6">
          <w:rPr>
            <w:lang w:val="en-CA"/>
          </w:rPr>
          <w:delText>making comparisons</w:delText>
        </w:r>
      </w:del>
      <w:ins w:id="447" w:author="John J" w:date="2018-05-22T16:17:00Z">
        <w:r w:rsidR="004E42C6">
          <w:rPr>
            <w:lang w:val="en-CA"/>
          </w:rPr>
          <w:t>calculating GIA</w:t>
        </w:r>
      </w:ins>
      <w:r>
        <w:rPr>
          <w:lang w:val="en-CA"/>
        </w:rPr>
        <w:t xml:space="preserve">. In addition, a second rule was created, stipulating that the counts for </w:t>
      </w:r>
      <w:ins w:id="448" w:author="John J" w:date="2018-05-22T16:18:00Z">
        <w:r w:rsidR="004E42C6">
          <w:rPr>
            <w:lang w:val="en-CA"/>
          </w:rPr>
          <w:t>each</w:t>
        </w:r>
      </w:ins>
      <w:del w:id="449" w:author="John J" w:date="2018-05-22T16:18:00Z">
        <w:r w:rsidDel="004E42C6">
          <w:rPr>
            <w:lang w:val="en-CA"/>
          </w:rPr>
          <w:delText>the</w:delText>
        </w:r>
      </w:del>
      <w:r>
        <w:rPr>
          <w:lang w:val="en-CA"/>
        </w:rPr>
        <w:t xml:space="preserve"> bin</w:t>
      </w:r>
      <w:del w:id="450" w:author="John J" w:date="2018-05-22T16:18:00Z">
        <w:r w:rsidDel="004E42C6">
          <w:rPr>
            <w:lang w:val="en-CA"/>
          </w:rPr>
          <w:delText>s</w:delText>
        </w:r>
      </w:del>
      <w:r>
        <w:rPr>
          <w:lang w:val="en-CA"/>
        </w:rPr>
        <w:t xml:space="preserve"> needed to be within 75% of one another to be considered in calculating relative elevation between sites. This </w:t>
      </w:r>
      <w:ins w:id="451" w:author="John J" w:date="2018-05-22T16:19:00Z">
        <w:r w:rsidR="004E42C6">
          <w:rPr>
            <w:lang w:val="en-CA"/>
          </w:rPr>
          <w:t>helped identify</w:t>
        </w:r>
      </w:ins>
      <w:del w:id="452" w:author="John J" w:date="2018-05-22T16:19:00Z">
        <w:r w:rsidDel="004E42C6">
          <w:rPr>
            <w:lang w:val="en-CA"/>
          </w:rPr>
          <w:delText>avoided</w:delText>
        </w:r>
      </w:del>
      <w:r>
        <w:rPr>
          <w:lang w:val="en-CA"/>
        </w:rPr>
        <w:t xml:space="preserve"> a few areas where the datasets for both bins compared poorly, but produced valid comparison windows</w:t>
      </w:r>
      <w:ins w:id="453" w:author="John J" w:date="2018-05-22T16:21:00Z">
        <w:r w:rsidR="004E42C6">
          <w:rPr>
            <w:lang w:val="en-CA"/>
          </w:rPr>
          <w:t xml:space="preserve">. An example is shown in </w:t>
        </w:r>
      </w:ins>
      <w:del w:id="454" w:author="John J" w:date="2018-05-22T16:21:00Z">
        <w:r w:rsidDel="004E42C6">
          <w:rPr>
            <w:lang w:val="en-CA"/>
          </w:rPr>
          <w:delText xml:space="preserve"> (On F</w:delText>
        </w:r>
      </w:del>
      <w:ins w:id="455" w:author="John J" w:date="2018-05-22T16:21:00Z">
        <w:r w:rsidR="004E42C6">
          <w:rPr>
            <w:lang w:val="en-CA"/>
          </w:rPr>
          <w:t>f</w:t>
        </w:r>
      </w:ins>
      <w:r>
        <w:rPr>
          <w:lang w:val="en-CA"/>
        </w:rPr>
        <w:t xml:space="preserve">igure </w:t>
      </w:r>
      <w:hyperlink w:anchor="x1-4004r4" w:history="1">
        <w:r>
          <w:rPr>
            <w:lang w:val="en-CA"/>
          </w:rPr>
          <w:t>4</w:t>
        </w:r>
      </w:hyperlink>
      <w:r>
        <w:rPr>
          <w:lang w:val="en-CA"/>
        </w:rPr>
        <w:t xml:space="preserve"> </w:t>
      </w:r>
      <w:ins w:id="456" w:author="John J" w:date="2018-05-22T16:21:00Z">
        <w:r w:rsidR="004E42C6">
          <w:rPr>
            <w:lang w:val="en-CA"/>
          </w:rPr>
          <w:t xml:space="preserve">where these is some </w:t>
        </w:r>
        <w:proofErr w:type="spellStart"/>
        <w:r w:rsidR="004E42C6">
          <w:rPr>
            <w:lang w:val="en-CA"/>
          </w:rPr>
          <w:t>overlap</w:t>
        </w:r>
      </w:ins>
      <w:del w:id="457" w:author="John J" w:date="2018-05-22T16:21:00Z">
        <w:r w:rsidDel="004E42C6">
          <w:rPr>
            <w:lang w:val="en-CA"/>
          </w:rPr>
          <w:delText>see the small zone of</w:delText>
        </w:r>
      </w:del>
      <w:ins w:id="458" w:author="John J" w:date="2018-05-22T16:21:00Z">
        <w:r w:rsidR="004E42C6">
          <w:rPr>
            <w:lang w:val="en-CA"/>
          </w:rPr>
          <w:t>between</w:t>
        </w:r>
      </w:ins>
      <w:proofErr w:type="spellEnd"/>
      <w:r>
        <w:rPr>
          <w:lang w:val="en-CA"/>
        </w:rPr>
        <w:t xml:space="preserve"> GTB</w:t>
      </w:r>
      <w:ins w:id="459" w:author="John J" w:date="2018-05-22T16:22:00Z">
        <w:r w:rsidR="004E42C6">
          <w:rPr>
            <w:lang w:val="en-CA"/>
          </w:rPr>
          <w:t xml:space="preserve"> and </w:t>
        </w:r>
      </w:ins>
      <w:del w:id="460" w:author="John J" w:date="2018-05-22T16:22:00Z">
        <w:r w:rsidDel="004E42C6">
          <w:rPr>
            <w:lang w:val="en-CA"/>
          </w:rPr>
          <w:delText>-</w:delText>
        </w:r>
      </w:del>
      <w:r>
        <w:rPr>
          <w:lang w:val="en-CA"/>
        </w:rPr>
        <w:t xml:space="preserve">TAHB </w:t>
      </w:r>
      <w:ins w:id="461" w:author="John J" w:date="2018-05-22T16:22:00Z">
        <w:r w:rsidR="004E42C6">
          <w:rPr>
            <w:lang w:val="en-CA"/>
          </w:rPr>
          <w:t xml:space="preserve">between </w:t>
        </w:r>
      </w:ins>
      <w:del w:id="462" w:author="John J" w:date="2018-05-22T16:23:00Z">
        <w:r w:rsidDel="0089721C">
          <w:rPr>
            <w:lang w:val="en-CA"/>
          </w:rPr>
          <w:delText xml:space="preserve">overlap at </w:delText>
        </w:r>
        <w:r w:rsidR="00176574" w:rsidDel="0089721C">
          <w:rPr>
            <w:noProof/>
          </w:rPr>
          <w:drawing>
            <wp:inline distT="0" distB="0" distL="0" distR="0" wp14:anchorId="125D7FA5" wp14:editId="515DA50A">
              <wp:extent cx="66675" cy="12382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6675" cy="123825"/>
                      </a:xfrm>
                      <a:prstGeom prst="rect">
                        <a:avLst/>
                      </a:prstGeom>
                      <a:noFill/>
                      <a:ln>
                        <a:noFill/>
                      </a:ln>
                    </pic:spPr>
                  </pic:pic>
                </a:graphicData>
              </a:graphic>
            </wp:inline>
          </w:drawing>
        </w:r>
        <w:r w:rsidDel="0089721C">
          <w:rPr>
            <w:lang w:val="en-CA"/>
          </w:rPr>
          <w:delText>00</w:delText>
        </w:r>
      </w:del>
      <w:ins w:id="463" w:author="John J" w:date="2018-05-22T16:23:00Z">
        <w:r w:rsidR="0089721C">
          <w:rPr>
            <w:lang w:val="en-CA"/>
          </w:rPr>
          <w:t>650 and 450</w:t>
        </w:r>
      </w:ins>
      <w:r>
        <w:rPr>
          <w:lang w:val="en-CA"/>
        </w:rPr>
        <w:t xml:space="preserve"> years before present</w:t>
      </w:r>
      <w:del w:id="464" w:author="John J" w:date="2018-05-22T16:23:00Z">
        <w:r w:rsidDel="0089721C">
          <w:rPr>
            <w:lang w:val="en-CA"/>
          </w:rPr>
          <w:delText>)</w:delText>
        </w:r>
      </w:del>
      <w:r>
        <w:rPr>
          <w:lang w:val="en-CA"/>
        </w:rPr>
        <w:t>.</w:t>
      </w:r>
      <w:r>
        <w:rPr>
          <w:lang w:val="en-CA"/>
        </w:rPr>
        <w:br/>
        <w:t xml:space="preserve">In order to implement the methods described above, </w:t>
      </w:r>
      <w:ins w:id="465" w:author="John J" w:date="2018-05-22T16:23:00Z">
        <w:r w:rsidR="0089721C">
          <w:rPr>
            <w:lang w:val="en-CA"/>
          </w:rPr>
          <w:t xml:space="preserve">that include subtracting measured and modelled elevations while accounting for </w:t>
        </w:r>
      </w:ins>
      <w:ins w:id="466" w:author="John J" w:date="2018-05-22T16:25:00Z">
        <w:r w:rsidR="0089721C">
          <w:rPr>
            <w:lang w:val="en-CA"/>
          </w:rPr>
          <w:t xml:space="preserve">gaps and ample data </w:t>
        </w:r>
      </w:ins>
      <w:r>
        <w:rPr>
          <w:lang w:val="en-CA"/>
        </w:rPr>
        <w:t xml:space="preserve">a python script was </w:t>
      </w:r>
      <w:del w:id="467" w:author="John J" w:date="2018-05-22T16:26:00Z">
        <w:r w:rsidDel="0089721C">
          <w:rPr>
            <w:lang w:val="en-CA"/>
          </w:rPr>
          <w:delText>used to process the data provided by Professor Johnston from his 2012 paper</w:delText>
        </w:r>
      </w:del>
      <w:ins w:id="468" w:author="John J" w:date="2018-05-22T16:26:00Z">
        <w:r w:rsidR="0089721C">
          <w:rPr>
            <w:lang w:val="en-CA"/>
          </w:rPr>
          <w:t xml:space="preserve">written to analyze the </w:t>
        </w:r>
        <w:r w:rsidR="0089721C">
          <w:rPr>
            <w:lang w:val="en-CA"/>
          </w:rPr>
          <w:lastRenderedPageBreak/>
          <w:t>data of Johnston et al. (2012)</w:t>
        </w:r>
      </w:ins>
      <w:r>
        <w:rPr>
          <w:lang w:val="en-CA"/>
        </w:rPr>
        <w:t xml:space="preserve">. The source code used </w:t>
      </w:r>
      <w:ins w:id="469" w:author="John J" w:date="2018-05-22T16:26:00Z">
        <w:r w:rsidR="0089721C">
          <w:rPr>
            <w:lang w:val="en-CA"/>
          </w:rPr>
          <w:t>for this thesis</w:t>
        </w:r>
      </w:ins>
      <w:del w:id="470" w:author="John J" w:date="2018-05-22T16:27:00Z">
        <w:r w:rsidDel="0089721C">
          <w:rPr>
            <w:lang w:val="en-CA"/>
          </w:rPr>
          <w:delText>can be</w:delText>
        </w:r>
      </w:del>
      <w:ins w:id="471" w:author="John J" w:date="2018-05-22T16:27:00Z">
        <w:r w:rsidR="0089721C">
          <w:rPr>
            <w:lang w:val="en-CA"/>
          </w:rPr>
          <w:t xml:space="preserve"> is</w:t>
        </w:r>
      </w:ins>
      <w:del w:id="472" w:author="John J" w:date="2018-05-22T16:27:00Z">
        <w:r w:rsidDel="0089721C">
          <w:rPr>
            <w:lang w:val="en-CA"/>
          </w:rPr>
          <w:delText xml:space="preserve"> seen</w:delText>
        </w:r>
      </w:del>
      <w:r>
        <w:rPr>
          <w:lang w:val="en-CA"/>
        </w:rPr>
        <w:t xml:space="preserve"> in the </w:t>
      </w:r>
      <w:del w:id="473" w:author="John J" w:date="2018-05-22T16:27:00Z">
        <w:r w:rsidDel="0089721C">
          <w:rPr>
            <w:lang w:val="en-CA"/>
          </w:rPr>
          <w:delText>a</w:delText>
        </w:r>
      </w:del>
      <w:ins w:id="474" w:author="John J" w:date="2018-05-22T16:27:00Z">
        <w:r w:rsidR="0089721C">
          <w:rPr>
            <w:lang w:val="en-CA"/>
          </w:rPr>
          <w:t>A</w:t>
        </w:r>
      </w:ins>
      <w:r>
        <w:rPr>
          <w:lang w:val="en-CA"/>
        </w:rPr>
        <w:t>ppendix</w:t>
      </w:r>
      <w:del w:id="475" w:author="John J" w:date="2018-05-22T16:27:00Z">
        <w:r w:rsidDel="0089721C">
          <w:rPr>
            <w:lang w:val="en-CA"/>
          </w:rPr>
          <w:delText xml:space="preserve"> of this paper</w:delText>
        </w:r>
      </w:del>
      <w:r>
        <w:rPr>
          <w:lang w:val="en-CA"/>
        </w:rPr>
        <w:t xml:space="preserve">. </w:t>
      </w:r>
    </w:p>
    <w:p w14:paraId="6A173113" w14:textId="77777777" w:rsidR="003F02A9" w:rsidRDefault="003F02A9">
      <w:pPr>
        <w:widowControl/>
        <w:rPr>
          <w:lang w:val="en-CA"/>
        </w:rPr>
      </w:pPr>
      <w:commentRangeStart w:id="476"/>
      <w:r>
        <w:rPr>
          <w:lang w:val="en-CA"/>
        </w:rPr>
        <w:t xml:space="preserve">Using comparisons from measured data points to linear interpolation model for pairs of study sites, two graphs of the relative difference over time was created for each pair of sites. For example, for the site combination of ATB &amp; BATB, ATB was first compared to BATB, followed by a comparison from BATB to ATB. The rates of GIA produced by these comparisons should be of opposite signs, but similar magnitudes. </w:t>
      </w:r>
      <w:commentRangeEnd w:id="476"/>
      <w:r w:rsidR="00985DBB">
        <w:rPr>
          <w:rStyle w:val="CommentReference"/>
        </w:rPr>
        <w:commentReference w:id="476"/>
      </w:r>
    </w:p>
    <w:p w14:paraId="16C2A715" w14:textId="77777777" w:rsidR="003F02A9" w:rsidRDefault="003F02A9">
      <w:pPr>
        <w:widowControl/>
        <w:rPr>
          <w:lang w:val="en-CA"/>
        </w:rPr>
      </w:pPr>
      <w:commentRangeStart w:id="477"/>
      <w:r>
        <w:rPr>
          <w:lang w:val="en-CA"/>
        </w:rPr>
        <w:t xml:space="preserve">The GIA rates are determined by applying a linear regression to each comparison, the slope of each regression representing the relative rate of GIA between sites. </w:t>
      </w:r>
      <w:commentRangeEnd w:id="477"/>
      <w:r w:rsidR="0089721C">
        <w:rPr>
          <w:rStyle w:val="CommentReference"/>
        </w:rPr>
        <w:commentReference w:id="477"/>
      </w:r>
    </w:p>
    <w:p w14:paraId="449089CD" w14:textId="77777777" w:rsidR="003F02A9" w:rsidRDefault="003F02A9">
      <w:pPr>
        <w:widowControl/>
        <w:rPr>
          <w:lang w:val="en-CA"/>
        </w:rPr>
      </w:pPr>
    </w:p>
    <w:p w14:paraId="780347A6" w14:textId="5AFC2841" w:rsidR="003F02A9" w:rsidRDefault="003F02A9">
      <w:pPr>
        <w:pStyle w:val="Heading3"/>
        <w:widowControl/>
        <w:rPr>
          <w:rFonts w:cs="Times New Roman"/>
          <w:bCs w:val="0"/>
          <w:lang w:val="en-CA"/>
        </w:rPr>
      </w:pPr>
      <w:del w:id="478" w:author="John J" w:date="2018-05-23T10:31:00Z">
        <w:r w:rsidDel="001165AF">
          <w:rPr>
            <w:rFonts w:cs="Times New Roman"/>
            <w:bCs w:val="0"/>
            <w:lang w:val="en-CA"/>
          </w:rPr>
          <w:delText xml:space="preserve">5 </w:delText>
        </w:r>
      </w:del>
      <w:bookmarkStart w:id="479" w:name="x1-60005"/>
      <w:bookmarkEnd w:id="479"/>
      <w:ins w:id="480" w:author="John J" w:date="2018-05-23T10:31:00Z">
        <w:r w:rsidR="001165AF">
          <w:rPr>
            <w:rFonts w:cs="Times New Roman"/>
            <w:bCs w:val="0"/>
            <w:lang w:val="en-CA"/>
          </w:rPr>
          <w:t xml:space="preserve">4 </w:t>
        </w:r>
      </w:ins>
      <w:del w:id="481" w:author="John J" w:date="2018-05-22T16:36:00Z">
        <w:r w:rsidDel="00533865">
          <w:rPr>
            <w:rFonts w:cs="Times New Roman"/>
            <w:bCs w:val="0"/>
            <w:lang w:val="en-CA"/>
          </w:rPr>
          <w:delText>Discussion</w:delText>
        </w:r>
      </w:del>
      <w:ins w:id="482" w:author="John J" w:date="2018-05-22T16:36:00Z">
        <w:r w:rsidR="00533865">
          <w:rPr>
            <w:rFonts w:cs="Times New Roman"/>
            <w:bCs w:val="0"/>
            <w:lang w:val="en-CA"/>
          </w:rPr>
          <w:t>Results and Discussion</w:t>
        </w:r>
      </w:ins>
    </w:p>
    <w:p w14:paraId="30E0A4C4" w14:textId="77777777" w:rsidR="003F02A9" w:rsidRDefault="003F02A9">
      <w:pPr>
        <w:widowControl/>
        <w:rPr>
          <w:lang w:val="en-CA"/>
        </w:rPr>
      </w:pPr>
      <w:r>
        <w:rPr>
          <w:lang w:val="en-CA"/>
        </w:rPr>
        <w:t xml:space="preserve">5.1 </w:t>
      </w:r>
      <w:bookmarkStart w:id="483" w:name="x1-70005.1"/>
      <w:bookmarkEnd w:id="483"/>
      <w:r>
        <w:rPr>
          <w:lang w:val="en-CA"/>
        </w:rPr>
        <w:t>GIA Calculation Results</w:t>
      </w:r>
    </w:p>
    <w:p w14:paraId="351DB79D" w14:textId="77777777" w:rsidR="003F02A9" w:rsidRDefault="003F02A9">
      <w:pPr>
        <w:widowControl/>
        <w:rPr>
          <w:lang w:val="en-CA"/>
        </w:rPr>
      </w:pPr>
      <w:r>
        <w:rPr>
          <w:lang w:val="en-CA"/>
        </w:rPr>
        <w:t>Listed in this section are the results of each of the possible combinations of sites. Since 4 sites were used, a total of 6 distinct combinations of sites were studied.</w:t>
      </w:r>
      <w:commentRangeStart w:id="484"/>
      <w:r>
        <w:rPr>
          <w:lang w:val="en-CA"/>
        </w:rPr>
        <w:t xml:space="preserve"> </w:t>
      </w:r>
      <w:commentRangeEnd w:id="484"/>
      <w:r w:rsidR="00590BA8">
        <w:rPr>
          <w:rStyle w:val="CommentReference"/>
        </w:rPr>
        <w:commentReference w:id="484"/>
      </w:r>
    </w:p>
    <w:p w14:paraId="5019D5A8" w14:textId="77777777" w:rsidR="003F02A9" w:rsidRDefault="003F02A9">
      <w:pPr>
        <w:widowControl/>
        <w:rPr>
          <w:lang w:val="en-CA"/>
        </w:rPr>
      </w:pPr>
    </w:p>
    <w:p w14:paraId="0A265CC9" w14:textId="77777777" w:rsidR="003F02A9" w:rsidRDefault="003F02A9">
      <w:pPr>
        <w:widowControl/>
        <w:rPr>
          <w:lang w:val="en-CA"/>
        </w:rPr>
      </w:pPr>
      <w:commentRangeStart w:id="485"/>
      <w:r>
        <w:rPr>
          <w:lang w:val="en-CA"/>
        </w:rPr>
        <w:t xml:space="preserve">5.1.1 </w:t>
      </w:r>
      <w:bookmarkStart w:id="486" w:name="x1-80005.1.1"/>
      <w:bookmarkEnd w:id="486"/>
      <w:commentRangeEnd w:id="485"/>
      <w:r w:rsidR="001165AF">
        <w:rPr>
          <w:rStyle w:val="CommentReference"/>
        </w:rPr>
        <w:commentReference w:id="485"/>
      </w:r>
      <w:r>
        <w:rPr>
          <w:lang w:val="en-CA"/>
        </w:rPr>
        <w:t>ATB-BATB</w:t>
      </w:r>
    </w:p>
    <w:p w14:paraId="7CC23AD2" w14:textId="77777777" w:rsidR="003F02A9" w:rsidRDefault="003F02A9">
      <w:pPr>
        <w:widowControl/>
        <w:rPr>
          <w:lang w:val="en-CA"/>
        </w:rPr>
      </w:pPr>
    </w:p>
    <w:p w14:paraId="42578625" w14:textId="77777777" w:rsidR="003F02A9" w:rsidRDefault="003F02A9">
      <w:pPr>
        <w:widowControl/>
        <w:sectPr w:rsidR="003F02A9">
          <w:type w:val="continuous"/>
          <w:pgSz w:w="11905" w:h="16837"/>
          <w:pgMar w:top="1440" w:right="1440" w:bottom="1440" w:left="1440" w:header="0" w:footer="0" w:gutter="0"/>
          <w:cols w:space="360"/>
          <w:noEndnote/>
        </w:sectPr>
      </w:pPr>
      <w:bookmarkStart w:id="487" w:name="x1-8001r6"/>
      <w:bookmarkEnd w:id="487"/>
    </w:p>
    <w:p w14:paraId="32C21D06" w14:textId="25EA2292" w:rsidR="003F02A9" w:rsidRDefault="00176574">
      <w:pPr>
        <w:widowControl/>
        <w:rPr>
          <w:lang w:val="en-CA"/>
        </w:rPr>
      </w:pPr>
      <w:r>
        <w:rPr>
          <w:noProof/>
        </w:rPr>
        <w:drawing>
          <wp:inline distT="0" distB="0" distL="0" distR="0" wp14:anchorId="27F698A9" wp14:editId="53DED04E">
            <wp:extent cx="5686425" cy="426720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86425" cy="4267200"/>
                    </a:xfrm>
                    <a:prstGeom prst="rect">
                      <a:avLst/>
                    </a:prstGeom>
                    <a:noFill/>
                    <a:ln>
                      <a:noFill/>
                    </a:ln>
                  </pic:spPr>
                </pic:pic>
              </a:graphicData>
            </a:graphic>
          </wp:inline>
        </w:drawing>
      </w:r>
      <w:r w:rsidR="003F02A9">
        <w:rPr>
          <w:lang w:val="en-CA"/>
        </w:rPr>
        <w:br/>
      </w:r>
    </w:p>
    <w:p w14:paraId="5BE03204" w14:textId="0C5E7394" w:rsidR="003F02A9" w:rsidRDefault="003F02A9">
      <w:pPr>
        <w:widowControl/>
        <w:rPr>
          <w:lang w:val="en-CA"/>
        </w:rPr>
      </w:pPr>
      <w:commentRangeStart w:id="488"/>
      <w:r>
        <w:rPr>
          <w:lang w:val="en-CA"/>
        </w:rPr>
        <w:t>Figure 6</w:t>
      </w:r>
      <w:commentRangeEnd w:id="488"/>
      <w:r w:rsidR="001165AF">
        <w:rPr>
          <w:rStyle w:val="CommentReference"/>
        </w:rPr>
        <w:commentReference w:id="488"/>
      </w:r>
      <w:r>
        <w:rPr>
          <w:lang w:val="en-CA"/>
        </w:rPr>
        <w:t>: Measured and modelled elevation data plotted against age for sites ATB &amp; BATB. Data grouped into bins with widths of 200 years starting at 450 years before present. Bin Counts shown as a histogram at bottom of graph</w:t>
      </w:r>
      <w:ins w:id="489" w:author="John J" w:date="2018-05-23T10:37:00Z">
        <w:r w:rsidR="00544CC0">
          <w:rPr>
            <w:lang w:val="en-CA"/>
          </w:rPr>
          <w:t xml:space="preserve">, </w:t>
        </w:r>
        <w:commentRangeStart w:id="490"/>
        <w:r w:rsidR="00544CC0">
          <w:rPr>
            <w:lang w:val="en-CA"/>
          </w:rPr>
          <w:t>one each for ATB, BATB and both ATB and BATB</w:t>
        </w:r>
      </w:ins>
      <w:commentRangeEnd w:id="490"/>
      <w:ins w:id="491" w:author="John J" w:date="2018-05-23T10:39:00Z">
        <w:r w:rsidR="00544CC0">
          <w:rPr>
            <w:rStyle w:val="CommentReference"/>
          </w:rPr>
          <w:commentReference w:id="490"/>
        </w:r>
      </w:ins>
      <w:r>
        <w:rPr>
          <w:lang w:val="en-CA"/>
        </w:rPr>
        <w:t>.</w:t>
      </w:r>
    </w:p>
    <w:p w14:paraId="42EB9E31" w14:textId="77777777" w:rsidR="003F02A9" w:rsidRDefault="003F02A9">
      <w:pPr>
        <w:widowControl/>
        <w:rPr>
          <w:lang w:val="en-CA"/>
        </w:rPr>
      </w:pPr>
    </w:p>
    <w:p w14:paraId="6420965D" w14:textId="502BCA7F" w:rsidR="003F02A9" w:rsidRDefault="003F02A9">
      <w:pPr>
        <w:widowControl/>
        <w:rPr>
          <w:lang w:val="en-CA"/>
        </w:rPr>
      </w:pPr>
      <w:commentRangeStart w:id="492"/>
      <w:r>
        <w:rPr>
          <w:lang w:val="en-CA"/>
        </w:rPr>
        <w:lastRenderedPageBreak/>
        <w:t xml:space="preserve">The data available for sites ATB and BATB shows two of the most common trends in the data used in this paper; Data is available </w:t>
      </w:r>
      <w:commentRangeEnd w:id="492"/>
      <w:r w:rsidR="00544CC0">
        <w:rPr>
          <w:rStyle w:val="CommentReference"/>
        </w:rPr>
        <w:commentReference w:id="492"/>
      </w:r>
      <w:r>
        <w:rPr>
          <w:lang w:val="en-CA"/>
        </w:rPr>
        <w:t>for both sites from approximately 1000 to 3300 years before present, with a gap in the record at around 2000 years before present</w:t>
      </w:r>
      <w:del w:id="493" w:author="John J" w:date="2018-05-23T10:42:00Z">
        <w:r w:rsidDel="00544CC0">
          <w:rPr>
            <w:lang w:val="en-CA"/>
          </w:rPr>
          <w:delText xml:space="preserve"> </w:delText>
        </w:r>
        <w:commentRangeStart w:id="494"/>
        <w:r w:rsidDel="00544CC0">
          <w:rPr>
            <w:lang w:val="en-CA"/>
          </w:rPr>
          <w:delText>(caused by a low water level period preferentially not forming beach deposits during this time) (Johnston et al, 2014)</w:delText>
        </w:r>
      </w:del>
      <w:commentRangeEnd w:id="494"/>
      <w:r w:rsidR="00544CC0">
        <w:rPr>
          <w:rStyle w:val="CommentReference"/>
        </w:rPr>
        <w:commentReference w:id="494"/>
      </w:r>
      <w:r>
        <w:rPr>
          <w:lang w:val="en-CA"/>
        </w:rPr>
        <w:t xml:space="preserve">. </w:t>
      </w:r>
      <w:commentRangeStart w:id="495"/>
      <w:r>
        <w:rPr>
          <w:lang w:val="en-CA"/>
        </w:rPr>
        <w:t xml:space="preserve">With the data divided up into bins of 200 years width starting at 1050 years before present, the data from </w:t>
      </w:r>
      <w:commentRangeStart w:id="496"/>
      <w:r>
        <w:rPr>
          <w:lang w:val="en-CA"/>
        </w:rPr>
        <w:t>every</w:t>
      </w:r>
      <w:commentRangeEnd w:id="496"/>
      <w:r w:rsidR="00544CC0">
        <w:rPr>
          <w:rStyle w:val="CommentReference"/>
        </w:rPr>
        <w:commentReference w:id="496"/>
      </w:r>
      <w:r>
        <w:rPr>
          <w:lang w:val="en-CA"/>
        </w:rPr>
        <w:t xml:space="preserve"> bin between 1250 and 3250 was used in calculating a rate of GIA, save for the gap from 1850-2050 years before present </w:t>
      </w:r>
      <w:commentRangeStart w:id="497"/>
      <w:r>
        <w:rPr>
          <w:lang w:val="en-CA"/>
        </w:rPr>
        <w:t xml:space="preserve">caused by </w:t>
      </w:r>
      <w:commentRangeEnd w:id="497"/>
      <w:r w:rsidR="00FB761F">
        <w:rPr>
          <w:rStyle w:val="CommentReference"/>
        </w:rPr>
        <w:commentReference w:id="497"/>
      </w:r>
      <w:r>
        <w:rPr>
          <w:lang w:val="en-CA"/>
        </w:rPr>
        <w:t xml:space="preserve">the Algoma low water level (where comparisons between data in the ATB dataset would be subtracting against a modelled value for BATB that is unreliable given the distance to the nearest </w:t>
      </w:r>
      <w:proofErr w:type="spellStart"/>
      <w:r>
        <w:rPr>
          <w:lang w:val="en-CA"/>
        </w:rPr>
        <w:t>datapoint</w:t>
      </w:r>
      <w:proofErr w:type="spellEnd"/>
      <w:r>
        <w:rPr>
          <w:lang w:val="en-CA"/>
        </w:rPr>
        <w:t xml:space="preserve"> in BATB). </w:t>
      </w:r>
      <w:commentRangeEnd w:id="495"/>
      <w:r w:rsidR="0022160C">
        <w:rPr>
          <w:rStyle w:val="CommentReference"/>
        </w:rPr>
        <w:commentReference w:id="495"/>
      </w:r>
      <w:r>
        <w:rPr>
          <w:lang w:val="en-CA"/>
        </w:rPr>
        <w:t xml:space="preserve">The regressions derived from </w:t>
      </w:r>
      <w:commentRangeStart w:id="498"/>
      <w:r>
        <w:rPr>
          <w:lang w:val="en-CA"/>
        </w:rPr>
        <w:t>this</w:t>
      </w:r>
      <w:commentRangeEnd w:id="498"/>
      <w:r w:rsidR="0022160C">
        <w:rPr>
          <w:rStyle w:val="CommentReference"/>
        </w:rPr>
        <w:commentReference w:id="498"/>
      </w:r>
      <w:r>
        <w:rPr>
          <w:lang w:val="en-CA"/>
        </w:rPr>
        <w:t xml:space="preserve"> pair of data sets, seen in Figures </w:t>
      </w:r>
      <w:hyperlink w:anchor="x1-8003r8" w:history="1">
        <w:r>
          <w:rPr>
            <w:lang w:val="en-CA"/>
          </w:rPr>
          <w:t>8</w:t>
        </w:r>
      </w:hyperlink>
      <w:r>
        <w:rPr>
          <w:lang w:val="en-CA"/>
        </w:rPr>
        <w:t xml:space="preserve"> &amp; </w:t>
      </w:r>
      <w:hyperlink w:anchor="x1-8004r9" w:history="1">
        <w:r>
          <w:rPr>
            <w:lang w:val="en-CA"/>
          </w:rPr>
          <w:t>9</w:t>
        </w:r>
      </w:hyperlink>
      <w:r>
        <w:rPr>
          <w:lang w:val="en-CA"/>
        </w:rPr>
        <w:t xml:space="preserve">, are </w:t>
      </w:r>
      <w:commentRangeStart w:id="499"/>
      <w:r>
        <w:rPr>
          <w:lang w:val="en-CA"/>
        </w:rPr>
        <w:t>well constrained</w:t>
      </w:r>
      <w:commentRangeEnd w:id="499"/>
      <w:r w:rsidR="0022160C">
        <w:rPr>
          <w:rStyle w:val="CommentReference"/>
        </w:rPr>
        <w:commentReference w:id="499"/>
      </w:r>
      <w:r>
        <w:rPr>
          <w:lang w:val="en-CA"/>
        </w:rPr>
        <w:t xml:space="preserve">, and produce a </w:t>
      </w:r>
      <w:del w:id="500" w:author="John J" w:date="2018-05-28T13:57:00Z">
        <w:r w:rsidDel="002C68BC">
          <w:rPr>
            <w:lang w:val="en-CA"/>
          </w:rPr>
          <w:delText xml:space="preserve">moderately well constrained </w:delText>
        </w:r>
      </w:del>
      <w:r>
        <w:rPr>
          <w:lang w:val="en-CA"/>
        </w:rPr>
        <w:t xml:space="preserve">value on relative GIA between ATB and BATB of 24.7 - 31.0 cm/century. In order to produce this range, a regression was done on </w:t>
      </w:r>
      <w:commentRangeStart w:id="501"/>
      <w:r>
        <w:rPr>
          <w:lang w:val="en-CA"/>
        </w:rPr>
        <w:t>both comparisons</w:t>
      </w:r>
      <w:commentRangeEnd w:id="501"/>
      <w:r w:rsidR="002C68BC">
        <w:rPr>
          <w:rStyle w:val="CommentReference"/>
        </w:rPr>
        <w:commentReference w:id="501"/>
      </w:r>
      <w:r>
        <w:rPr>
          <w:lang w:val="en-CA"/>
        </w:rPr>
        <w:t xml:space="preserve">, the results of which </w:t>
      </w:r>
      <w:del w:id="502" w:author="John J" w:date="2018-05-28T15:04:00Z">
        <w:r w:rsidDel="00866C5D">
          <w:rPr>
            <w:lang w:val="en-CA"/>
          </w:rPr>
          <w:delText>can be seen</w:delText>
        </w:r>
      </w:del>
      <w:ins w:id="503" w:author="John J" w:date="2018-05-28T15:04:00Z">
        <w:r w:rsidR="00866C5D">
          <w:rPr>
            <w:lang w:val="en-CA"/>
          </w:rPr>
          <w:t>are reported</w:t>
        </w:r>
      </w:ins>
      <w:r>
        <w:rPr>
          <w:lang w:val="en-CA"/>
        </w:rPr>
        <w:t xml:space="preserve"> in </w:t>
      </w:r>
      <w:commentRangeStart w:id="504"/>
      <w:r>
        <w:rPr>
          <w:lang w:val="en-CA"/>
        </w:rPr>
        <w:t xml:space="preserve">Figure </w:t>
      </w:r>
      <w:hyperlink w:anchor="x1-8002r7" w:history="1">
        <w:r>
          <w:rPr>
            <w:lang w:val="en-CA"/>
          </w:rPr>
          <w:t>7</w:t>
        </w:r>
      </w:hyperlink>
      <w:commentRangeEnd w:id="504"/>
      <w:r w:rsidR="002C68BC">
        <w:rPr>
          <w:rStyle w:val="CommentReference"/>
        </w:rPr>
        <w:commentReference w:id="504"/>
      </w:r>
      <w:r>
        <w:rPr>
          <w:lang w:val="en-CA"/>
        </w:rPr>
        <w:t xml:space="preserve">. </w:t>
      </w:r>
      <w:commentRangeStart w:id="505"/>
      <w:r>
        <w:rPr>
          <w:lang w:val="en-CA"/>
        </w:rPr>
        <w:t xml:space="preserve">The </w:t>
      </w:r>
      <w:commentRangeStart w:id="506"/>
      <w:r>
        <w:rPr>
          <w:lang w:val="en-CA"/>
        </w:rPr>
        <w:t>absolute</w:t>
      </w:r>
      <w:commentRangeEnd w:id="506"/>
      <w:r w:rsidR="00866C5D">
        <w:rPr>
          <w:rStyle w:val="CommentReference"/>
        </w:rPr>
        <w:commentReference w:id="506"/>
      </w:r>
      <w:r>
        <w:rPr>
          <w:lang w:val="en-CA"/>
        </w:rPr>
        <w:t xml:space="preserve"> rate of GIA was determined from the absolute value of the slopes of each regression, reported here as a 95% confidence interval in cm/century</w:t>
      </w:r>
      <w:commentRangeEnd w:id="505"/>
      <w:r w:rsidR="001D704C">
        <w:rPr>
          <w:rStyle w:val="CommentReference"/>
        </w:rPr>
        <w:commentReference w:id="505"/>
      </w:r>
      <w:r>
        <w:rPr>
          <w:lang w:val="en-CA"/>
        </w:rPr>
        <w:t xml:space="preserve">. Once these 95% intervals were created, </w:t>
      </w:r>
      <w:commentRangeStart w:id="507"/>
      <w:r>
        <w:rPr>
          <w:lang w:val="en-CA"/>
        </w:rPr>
        <w:t>a final value was created from the range where both confidence intervals overlapped</w:t>
      </w:r>
      <w:commentRangeEnd w:id="507"/>
      <w:r w:rsidR="001D704C">
        <w:rPr>
          <w:rStyle w:val="CommentReference"/>
        </w:rPr>
        <w:commentReference w:id="507"/>
      </w:r>
      <w:r>
        <w:rPr>
          <w:lang w:val="en-CA"/>
        </w:rPr>
        <w:t>. (</w:t>
      </w:r>
      <w:proofErr w:type="gramStart"/>
      <w:r>
        <w:rPr>
          <w:lang w:val="en-CA"/>
        </w:rPr>
        <w:t>for</w:t>
      </w:r>
      <w:proofErr w:type="gramEnd"/>
      <w:r>
        <w:rPr>
          <w:lang w:val="en-CA"/>
        </w:rPr>
        <w:t xml:space="preserve"> example, with </w:t>
      </w:r>
      <w:commentRangeStart w:id="508"/>
      <w:r>
        <w:rPr>
          <w:lang w:val="en-CA"/>
        </w:rPr>
        <w:t>this</w:t>
      </w:r>
      <w:commentRangeEnd w:id="508"/>
      <w:r w:rsidR="002C68BC">
        <w:rPr>
          <w:rStyle w:val="CommentReference"/>
        </w:rPr>
        <w:commentReference w:id="508"/>
      </w:r>
      <w:r>
        <w:rPr>
          <w:lang w:val="en-CA"/>
        </w:rPr>
        <w:t xml:space="preserve"> site the two ranges are -24.71 to -31.01 and 23.51 to 31.45 cm/century. Converting to absolute value, the overlap between (24.71</w:t>
      </w:r>
      <w:proofErr w:type="gramStart"/>
      <w:r>
        <w:rPr>
          <w:lang w:val="en-CA"/>
        </w:rPr>
        <w:t>,31.01</w:t>
      </w:r>
      <w:proofErr w:type="gramEnd"/>
      <w:r>
        <w:rPr>
          <w:lang w:val="en-CA"/>
        </w:rPr>
        <w:t xml:space="preserve">) &amp; (23.51,31.45) is the range (24.71,31.01) ). A complete plot of the </w:t>
      </w:r>
      <w:commentRangeStart w:id="509"/>
      <w:r>
        <w:rPr>
          <w:lang w:val="en-CA"/>
        </w:rPr>
        <w:t>confidence intervals for the slopes</w:t>
      </w:r>
      <w:commentRangeEnd w:id="509"/>
      <w:r w:rsidR="00F95755">
        <w:rPr>
          <w:rStyle w:val="CommentReference"/>
        </w:rPr>
        <w:commentReference w:id="509"/>
      </w:r>
      <w:r>
        <w:rPr>
          <w:lang w:val="en-CA"/>
        </w:rPr>
        <w:t xml:space="preserve"> obtained from every linear regression done in this paper can be seen in Figure </w:t>
      </w:r>
      <w:hyperlink w:anchor="x1-14001r30" w:history="1">
        <w:r>
          <w:rPr>
            <w:lang w:val="en-CA"/>
          </w:rPr>
          <w:t>30</w:t>
        </w:r>
      </w:hyperlink>
      <w:r>
        <w:rPr>
          <w:lang w:val="en-CA"/>
        </w:rPr>
        <w:t xml:space="preserve">. </w:t>
      </w:r>
      <w:r>
        <w:rPr>
          <w:lang w:val="en-CA"/>
        </w:rPr>
        <w:br/>
      </w:r>
      <w:del w:id="510" w:author="John J" w:date="2018-05-28T15:14:00Z">
        <w:r w:rsidDel="00114437">
          <w:rPr>
            <w:lang w:val="en-CA"/>
          </w:rPr>
          <w:delText xml:space="preserve">24.708,31.013 </w:delText>
        </w:r>
      </w:del>
    </w:p>
    <w:p w14:paraId="51356273" w14:textId="77777777" w:rsidR="003F02A9" w:rsidRDefault="003F02A9">
      <w:pPr>
        <w:widowControl/>
        <w:rPr>
          <w:lang w:val="en-CA"/>
        </w:rPr>
      </w:pPr>
    </w:p>
    <w:p w14:paraId="080EA880" w14:textId="77777777" w:rsidR="003F02A9" w:rsidRDefault="003F02A9">
      <w:pPr>
        <w:widowControl/>
        <w:rPr>
          <w:lang w:val="en-CA"/>
        </w:rPr>
      </w:pPr>
      <w:bookmarkStart w:id="511" w:name="x1-8002r7"/>
      <w:bookmarkEnd w:id="511"/>
    </w:p>
    <w:p w14:paraId="3562FE5B" w14:textId="77777777" w:rsidR="003F02A9" w:rsidRDefault="003F02A9">
      <w:pPr>
        <w:widowControl/>
      </w:pPr>
    </w:p>
    <w:tbl>
      <w:tblPr>
        <w:tblW w:w="0" w:type="auto"/>
        <w:tblInd w:w="36" w:type="dxa"/>
        <w:tblBorders>
          <w:top w:val="single" w:sz="4" w:space="0" w:color="auto"/>
          <w:left w:val="single" w:sz="4" w:space="0" w:color="auto"/>
          <w:bottom w:val="single" w:sz="4" w:space="0" w:color="auto"/>
          <w:right w:val="single" w:sz="4" w:space="0" w:color="auto"/>
        </w:tblBorders>
        <w:tblCellMar>
          <w:left w:w="36" w:type="dxa"/>
          <w:right w:w="36" w:type="dxa"/>
        </w:tblCellMar>
        <w:tblLook w:val="0000" w:firstRow="0" w:lastRow="0" w:firstColumn="0" w:lastColumn="0" w:noHBand="0" w:noVBand="0"/>
      </w:tblPr>
      <w:tblGrid>
        <w:gridCol w:w="1817"/>
        <w:gridCol w:w="78"/>
        <w:gridCol w:w="78"/>
        <w:gridCol w:w="78"/>
        <w:gridCol w:w="78"/>
        <w:gridCol w:w="1504"/>
        <w:gridCol w:w="1777"/>
        <w:gridCol w:w="1777"/>
        <w:gridCol w:w="1792"/>
      </w:tblGrid>
      <w:tr w:rsidR="003F02A9" w14:paraId="4D852BAC" w14:textId="77777777">
        <w:tc>
          <w:tcPr>
            <w:tcW w:w="1833" w:type="dxa"/>
            <w:tcBorders>
              <w:top w:val="single" w:sz="4" w:space="0" w:color="auto"/>
              <w:bottom w:val="single" w:sz="4" w:space="0" w:color="auto"/>
              <w:right w:val="single" w:sz="4" w:space="0" w:color="auto"/>
            </w:tcBorders>
          </w:tcPr>
          <w:p w14:paraId="31C4CA51" w14:textId="77777777" w:rsidR="003F02A9" w:rsidRDefault="003F02A9">
            <w:pPr>
              <w:widowControl/>
            </w:pPr>
          </w:p>
        </w:tc>
        <w:tc>
          <w:tcPr>
            <w:tcW w:w="1798" w:type="dxa"/>
            <w:gridSpan w:val="5"/>
            <w:tcBorders>
              <w:top w:val="single" w:sz="4" w:space="0" w:color="auto"/>
              <w:left w:val="single" w:sz="4" w:space="0" w:color="auto"/>
              <w:bottom w:val="single" w:sz="4" w:space="0" w:color="auto"/>
              <w:right w:val="single" w:sz="4" w:space="0" w:color="auto"/>
            </w:tcBorders>
          </w:tcPr>
          <w:p w14:paraId="6592566C" w14:textId="77777777" w:rsidR="003F02A9" w:rsidRDefault="003F02A9">
            <w:pPr>
              <w:widowControl/>
            </w:pPr>
          </w:p>
        </w:tc>
        <w:tc>
          <w:tcPr>
            <w:tcW w:w="1798" w:type="dxa"/>
            <w:tcBorders>
              <w:top w:val="single" w:sz="4" w:space="0" w:color="auto"/>
              <w:left w:val="single" w:sz="4" w:space="0" w:color="auto"/>
              <w:bottom w:val="single" w:sz="4" w:space="0" w:color="auto"/>
              <w:right w:val="single" w:sz="4" w:space="0" w:color="auto"/>
            </w:tcBorders>
          </w:tcPr>
          <w:p w14:paraId="3A0A54A3" w14:textId="77777777" w:rsidR="003F02A9" w:rsidRDefault="003F02A9">
            <w:pPr>
              <w:widowControl/>
            </w:pPr>
          </w:p>
        </w:tc>
        <w:tc>
          <w:tcPr>
            <w:tcW w:w="1798" w:type="dxa"/>
            <w:tcBorders>
              <w:top w:val="single" w:sz="4" w:space="0" w:color="auto"/>
              <w:left w:val="single" w:sz="4" w:space="0" w:color="auto"/>
              <w:bottom w:val="single" w:sz="4" w:space="0" w:color="auto"/>
              <w:right w:val="single" w:sz="4" w:space="0" w:color="auto"/>
            </w:tcBorders>
          </w:tcPr>
          <w:p w14:paraId="395DBE2B" w14:textId="77777777" w:rsidR="003F02A9" w:rsidRDefault="003F02A9">
            <w:pPr>
              <w:widowControl/>
            </w:pPr>
          </w:p>
        </w:tc>
        <w:tc>
          <w:tcPr>
            <w:tcW w:w="1798" w:type="dxa"/>
            <w:tcBorders>
              <w:top w:val="single" w:sz="4" w:space="0" w:color="auto"/>
              <w:left w:val="single" w:sz="4" w:space="0" w:color="auto"/>
              <w:bottom w:val="single" w:sz="4" w:space="0" w:color="auto"/>
            </w:tcBorders>
          </w:tcPr>
          <w:p w14:paraId="5C554000" w14:textId="77777777" w:rsidR="003F02A9" w:rsidRDefault="003F02A9">
            <w:pPr>
              <w:widowControl/>
            </w:pPr>
          </w:p>
        </w:tc>
      </w:tr>
      <w:tr w:rsidR="003F02A9" w14:paraId="6D5BB6EE" w14:textId="77777777">
        <w:tc>
          <w:tcPr>
            <w:tcW w:w="1833" w:type="dxa"/>
            <w:tcBorders>
              <w:top w:val="single" w:sz="4" w:space="0" w:color="auto"/>
              <w:bottom w:val="single" w:sz="4" w:space="0" w:color="auto"/>
              <w:right w:val="single" w:sz="4" w:space="0" w:color="auto"/>
            </w:tcBorders>
          </w:tcPr>
          <w:p w14:paraId="08E94000" w14:textId="77777777" w:rsidR="003F02A9" w:rsidRDefault="003F02A9">
            <w:pPr>
              <w:widowControl/>
            </w:pPr>
            <w:commentRangeStart w:id="512"/>
            <w:r>
              <w:rPr>
                <w:lang w:val="en-CA"/>
              </w:rPr>
              <w:t>name</w:t>
            </w:r>
            <w:commentRangeEnd w:id="512"/>
            <w:r w:rsidR="00866C5D">
              <w:rPr>
                <w:rStyle w:val="CommentReference"/>
              </w:rPr>
              <w:commentReference w:id="512"/>
            </w:r>
            <w:r>
              <w:rPr>
                <w:lang w:val="en-CA"/>
              </w:rPr>
              <w:t xml:space="preserve"> </w:t>
            </w:r>
          </w:p>
        </w:tc>
        <w:tc>
          <w:tcPr>
            <w:tcW w:w="1798" w:type="dxa"/>
            <w:gridSpan w:val="5"/>
            <w:tcBorders>
              <w:top w:val="single" w:sz="4" w:space="0" w:color="auto"/>
              <w:left w:val="single" w:sz="4" w:space="0" w:color="auto"/>
              <w:bottom w:val="single" w:sz="4" w:space="0" w:color="auto"/>
              <w:right w:val="single" w:sz="4" w:space="0" w:color="auto"/>
            </w:tcBorders>
          </w:tcPr>
          <w:p w14:paraId="774903A8" w14:textId="77777777" w:rsidR="003F02A9" w:rsidRDefault="003F02A9">
            <w:pPr>
              <w:widowControl/>
            </w:pPr>
            <w:commentRangeStart w:id="513"/>
            <w:r>
              <w:rPr>
                <w:lang w:val="en-CA"/>
              </w:rPr>
              <w:t>Slope Estimator</w:t>
            </w:r>
            <w:commentRangeEnd w:id="513"/>
            <w:r w:rsidR="00866C5D">
              <w:rPr>
                <w:rStyle w:val="CommentReference"/>
              </w:rPr>
              <w:commentReference w:id="513"/>
            </w:r>
          </w:p>
        </w:tc>
        <w:tc>
          <w:tcPr>
            <w:tcW w:w="1798" w:type="dxa"/>
            <w:tcBorders>
              <w:top w:val="single" w:sz="4" w:space="0" w:color="auto"/>
              <w:left w:val="single" w:sz="4" w:space="0" w:color="auto"/>
              <w:bottom w:val="single" w:sz="4" w:space="0" w:color="auto"/>
              <w:right w:val="single" w:sz="4" w:space="0" w:color="auto"/>
            </w:tcBorders>
          </w:tcPr>
          <w:p w14:paraId="471E450F" w14:textId="77777777" w:rsidR="003F02A9" w:rsidRDefault="003F02A9">
            <w:pPr>
              <w:widowControl/>
            </w:pPr>
            <w:r>
              <w:rPr>
                <w:lang w:val="en-CA"/>
              </w:rPr>
              <w:t>Slope Error</w:t>
            </w:r>
          </w:p>
        </w:tc>
        <w:tc>
          <w:tcPr>
            <w:tcW w:w="1798" w:type="dxa"/>
            <w:tcBorders>
              <w:top w:val="single" w:sz="4" w:space="0" w:color="auto"/>
              <w:left w:val="single" w:sz="4" w:space="0" w:color="auto"/>
              <w:bottom w:val="single" w:sz="4" w:space="0" w:color="auto"/>
              <w:right w:val="single" w:sz="4" w:space="0" w:color="auto"/>
            </w:tcBorders>
          </w:tcPr>
          <w:p w14:paraId="6F4C2232" w14:textId="77777777" w:rsidR="003F02A9" w:rsidRDefault="003F02A9">
            <w:pPr>
              <w:widowControl/>
            </w:pPr>
            <w:r>
              <w:rPr>
                <w:lang w:val="en-CA"/>
              </w:rPr>
              <w:t>r Squared</w:t>
            </w:r>
          </w:p>
        </w:tc>
        <w:tc>
          <w:tcPr>
            <w:tcW w:w="1798" w:type="dxa"/>
            <w:tcBorders>
              <w:top w:val="single" w:sz="4" w:space="0" w:color="auto"/>
              <w:left w:val="single" w:sz="4" w:space="0" w:color="auto"/>
              <w:bottom w:val="single" w:sz="4" w:space="0" w:color="auto"/>
            </w:tcBorders>
          </w:tcPr>
          <w:p w14:paraId="56C8B885" w14:textId="77777777" w:rsidR="003F02A9" w:rsidRDefault="003F02A9">
            <w:pPr>
              <w:widowControl/>
            </w:pPr>
            <w:r>
              <w:rPr>
                <w:lang w:val="en-CA"/>
              </w:rPr>
              <w:t xml:space="preserve">Slope C.I. (95p) </w:t>
            </w:r>
          </w:p>
        </w:tc>
      </w:tr>
      <w:tr w:rsidR="003F02A9" w14:paraId="19E05A0D" w14:textId="77777777">
        <w:tc>
          <w:tcPr>
            <w:tcW w:w="1833" w:type="dxa"/>
            <w:tcBorders>
              <w:top w:val="single" w:sz="4" w:space="0" w:color="auto"/>
              <w:bottom w:val="single" w:sz="4" w:space="0" w:color="auto"/>
              <w:right w:val="single" w:sz="4" w:space="0" w:color="auto"/>
            </w:tcBorders>
          </w:tcPr>
          <w:p w14:paraId="7285C8E3" w14:textId="77777777" w:rsidR="003F02A9" w:rsidRDefault="003F02A9">
            <w:pPr>
              <w:widowControl/>
            </w:pPr>
          </w:p>
        </w:tc>
        <w:tc>
          <w:tcPr>
            <w:tcW w:w="1798" w:type="dxa"/>
            <w:gridSpan w:val="5"/>
            <w:tcBorders>
              <w:top w:val="single" w:sz="4" w:space="0" w:color="auto"/>
              <w:left w:val="single" w:sz="4" w:space="0" w:color="auto"/>
              <w:bottom w:val="single" w:sz="4" w:space="0" w:color="auto"/>
              <w:right w:val="single" w:sz="4" w:space="0" w:color="auto"/>
            </w:tcBorders>
          </w:tcPr>
          <w:p w14:paraId="11789332" w14:textId="77777777" w:rsidR="003F02A9" w:rsidRDefault="003F02A9">
            <w:pPr>
              <w:widowControl/>
            </w:pPr>
          </w:p>
        </w:tc>
        <w:tc>
          <w:tcPr>
            <w:tcW w:w="1798" w:type="dxa"/>
            <w:tcBorders>
              <w:top w:val="single" w:sz="4" w:space="0" w:color="auto"/>
              <w:left w:val="single" w:sz="4" w:space="0" w:color="auto"/>
              <w:bottom w:val="single" w:sz="4" w:space="0" w:color="auto"/>
              <w:right w:val="single" w:sz="4" w:space="0" w:color="auto"/>
            </w:tcBorders>
          </w:tcPr>
          <w:p w14:paraId="59B399D6" w14:textId="77777777" w:rsidR="003F02A9" w:rsidRDefault="003F02A9">
            <w:pPr>
              <w:widowControl/>
            </w:pPr>
          </w:p>
        </w:tc>
        <w:tc>
          <w:tcPr>
            <w:tcW w:w="1798" w:type="dxa"/>
            <w:tcBorders>
              <w:top w:val="single" w:sz="4" w:space="0" w:color="auto"/>
              <w:left w:val="single" w:sz="4" w:space="0" w:color="auto"/>
              <w:bottom w:val="single" w:sz="4" w:space="0" w:color="auto"/>
              <w:right w:val="single" w:sz="4" w:space="0" w:color="auto"/>
            </w:tcBorders>
          </w:tcPr>
          <w:p w14:paraId="5A219B2E" w14:textId="77777777" w:rsidR="003F02A9" w:rsidRDefault="003F02A9">
            <w:pPr>
              <w:widowControl/>
            </w:pPr>
          </w:p>
        </w:tc>
        <w:tc>
          <w:tcPr>
            <w:tcW w:w="1798" w:type="dxa"/>
            <w:tcBorders>
              <w:top w:val="single" w:sz="4" w:space="0" w:color="auto"/>
              <w:left w:val="single" w:sz="4" w:space="0" w:color="auto"/>
              <w:bottom w:val="single" w:sz="4" w:space="0" w:color="auto"/>
            </w:tcBorders>
          </w:tcPr>
          <w:p w14:paraId="564B17E4" w14:textId="77777777" w:rsidR="003F02A9" w:rsidRDefault="003F02A9">
            <w:pPr>
              <w:widowControl/>
            </w:pPr>
          </w:p>
        </w:tc>
      </w:tr>
      <w:tr w:rsidR="003F02A9" w14:paraId="693A045C" w14:textId="77777777">
        <w:tc>
          <w:tcPr>
            <w:tcW w:w="1833" w:type="dxa"/>
            <w:tcBorders>
              <w:top w:val="single" w:sz="4" w:space="0" w:color="auto"/>
              <w:bottom w:val="single" w:sz="4" w:space="0" w:color="auto"/>
              <w:right w:val="single" w:sz="4" w:space="0" w:color="auto"/>
            </w:tcBorders>
          </w:tcPr>
          <w:p w14:paraId="4EEB5E7E" w14:textId="77777777" w:rsidR="003F02A9" w:rsidRDefault="003F02A9">
            <w:pPr>
              <w:widowControl/>
            </w:pPr>
            <w:r>
              <w:rPr>
                <w:lang w:val="en-CA"/>
              </w:rPr>
              <w:t>ATB relative to BATB model</w:t>
            </w:r>
          </w:p>
        </w:tc>
        <w:tc>
          <w:tcPr>
            <w:tcW w:w="1798" w:type="dxa"/>
            <w:gridSpan w:val="5"/>
            <w:tcBorders>
              <w:top w:val="single" w:sz="4" w:space="0" w:color="auto"/>
              <w:left w:val="single" w:sz="4" w:space="0" w:color="auto"/>
              <w:bottom w:val="single" w:sz="4" w:space="0" w:color="auto"/>
              <w:right w:val="single" w:sz="4" w:space="0" w:color="auto"/>
            </w:tcBorders>
          </w:tcPr>
          <w:p w14:paraId="3694E356" w14:textId="77777777" w:rsidR="003F02A9" w:rsidRDefault="003F02A9">
            <w:pPr>
              <w:widowControl/>
            </w:pPr>
            <w:r>
              <w:rPr>
                <w:lang w:val="en-CA"/>
              </w:rPr>
              <w:t xml:space="preserve">-27.86039 </w:t>
            </w:r>
          </w:p>
        </w:tc>
        <w:tc>
          <w:tcPr>
            <w:tcW w:w="1798" w:type="dxa"/>
            <w:tcBorders>
              <w:top w:val="single" w:sz="4" w:space="0" w:color="auto"/>
              <w:left w:val="single" w:sz="4" w:space="0" w:color="auto"/>
              <w:bottom w:val="single" w:sz="4" w:space="0" w:color="auto"/>
              <w:right w:val="single" w:sz="4" w:space="0" w:color="auto"/>
            </w:tcBorders>
          </w:tcPr>
          <w:p w14:paraId="08E232BC" w14:textId="77777777" w:rsidR="003F02A9" w:rsidRDefault="003F02A9">
            <w:pPr>
              <w:widowControl/>
            </w:pPr>
            <w:r>
              <w:rPr>
                <w:lang w:val="en-CA"/>
              </w:rPr>
              <w:t xml:space="preserve">1.60824 </w:t>
            </w:r>
          </w:p>
        </w:tc>
        <w:tc>
          <w:tcPr>
            <w:tcW w:w="1798" w:type="dxa"/>
            <w:tcBorders>
              <w:top w:val="single" w:sz="4" w:space="0" w:color="auto"/>
              <w:left w:val="single" w:sz="4" w:space="0" w:color="auto"/>
              <w:bottom w:val="single" w:sz="4" w:space="0" w:color="auto"/>
              <w:right w:val="single" w:sz="4" w:space="0" w:color="auto"/>
            </w:tcBorders>
          </w:tcPr>
          <w:p w14:paraId="68C11DA0" w14:textId="77777777" w:rsidR="003F02A9" w:rsidRDefault="003F02A9">
            <w:pPr>
              <w:widowControl/>
            </w:pPr>
            <w:r>
              <w:rPr>
                <w:lang w:val="en-CA"/>
              </w:rPr>
              <w:t xml:space="preserve">0.860 </w:t>
            </w:r>
          </w:p>
        </w:tc>
        <w:tc>
          <w:tcPr>
            <w:tcW w:w="1798" w:type="dxa"/>
            <w:tcBorders>
              <w:top w:val="single" w:sz="4" w:space="0" w:color="auto"/>
              <w:left w:val="single" w:sz="4" w:space="0" w:color="auto"/>
              <w:bottom w:val="single" w:sz="4" w:space="0" w:color="auto"/>
            </w:tcBorders>
          </w:tcPr>
          <w:p w14:paraId="539A8054" w14:textId="77777777" w:rsidR="003F02A9" w:rsidRDefault="003F02A9">
            <w:pPr>
              <w:widowControl/>
            </w:pPr>
            <w:r>
              <w:rPr>
                <w:lang w:val="en-CA"/>
              </w:rPr>
              <w:t>-24.70824 to -31.01254</w:t>
            </w:r>
          </w:p>
        </w:tc>
      </w:tr>
      <w:tr w:rsidR="003F02A9" w14:paraId="47B69A1E" w14:textId="77777777">
        <w:tc>
          <w:tcPr>
            <w:tcW w:w="1833" w:type="dxa"/>
            <w:tcBorders>
              <w:top w:val="single" w:sz="4" w:space="0" w:color="auto"/>
              <w:bottom w:val="single" w:sz="4" w:space="0" w:color="auto"/>
              <w:right w:val="single" w:sz="4" w:space="0" w:color="auto"/>
            </w:tcBorders>
          </w:tcPr>
          <w:p w14:paraId="71C62233" w14:textId="77777777" w:rsidR="003F02A9" w:rsidRDefault="003F02A9">
            <w:pPr>
              <w:widowControl/>
            </w:pPr>
            <w:r>
              <w:rPr>
                <w:lang w:val="en-CA"/>
              </w:rPr>
              <w:t>BATB relative to ATB model</w:t>
            </w:r>
          </w:p>
        </w:tc>
        <w:tc>
          <w:tcPr>
            <w:tcW w:w="1798" w:type="dxa"/>
            <w:gridSpan w:val="5"/>
            <w:tcBorders>
              <w:top w:val="single" w:sz="4" w:space="0" w:color="auto"/>
              <w:left w:val="single" w:sz="4" w:space="0" w:color="auto"/>
              <w:bottom w:val="single" w:sz="4" w:space="0" w:color="auto"/>
              <w:right w:val="single" w:sz="4" w:space="0" w:color="auto"/>
            </w:tcBorders>
          </w:tcPr>
          <w:p w14:paraId="591AE421" w14:textId="77777777" w:rsidR="003F02A9" w:rsidRDefault="003F02A9">
            <w:pPr>
              <w:widowControl/>
            </w:pPr>
            <w:r>
              <w:rPr>
                <w:lang w:val="en-CA"/>
              </w:rPr>
              <w:t xml:space="preserve">27.48266 </w:t>
            </w:r>
          </w:p>
        </w:tc>
        <w:tc>
          <w:tcPr>
            <w:tcW w:w="1798" w:type="dxa"/>
            <w:tcBorders>
              <w:top w:val="single" w:sz="4" w:space="0" w:color="auto"/>
              <w:left w:val="single" w:sz="4" w:space="0" w:color="auto"/>
              <w:bottom w:val="single" w:sz="4" w:space="0" w:color="auto"/>
              <w:right w:val="single" w:sz="4" w:space="0" w:color="auto"/>
            </w:tcBorders>
          </w:tcPr>
          <w:p w14:paraId="77AEAB83" w14:textId="77777777" w:rsidR="003F02A9" w:rsidRDefault="003F02A9">
            <w:pPr>
              <w:widowControl/>
            </w:pPr>
            <w:r>
              <w:rPr>
                <w:lang w:val="en-CA"/>
              </w:rPr>
              <w:t xml:space="preserve">2.02672 </w:t>
            </w:r>
          </w:p>
        </w:tc>
        <w:tc>
          <w:tcPr>
            <w:tcW w:w="1798" w:type="dxa"/>
            <w:tcBorders>
              <w:top w:val="single" w:sz="4" w:space="0" w:color="auto"/>
              <w:left w:val="single" w:sz="4" w:space="0" w:color="auto"/>
              <w:bottom w:val="single" w:sz="4" w:space="0" w:color="auto"/>
              <w:right w:val="single" w:sz="4" w:space="0" w:color="auto"/>
            </w:tcBorders>
          </w:tcPr>
          <w:p w14:paraId="02F6C584" w14:textId="77777777" w:rsidR="003F02A9" w:rsidRDefault="003F02A9">
            <w:pPr>
              <w:widowControl/>
            </w:pPr>
            <w:r>
              <w:rPr>
                <w:lang w:val="en-CA"/>
              </w:rPr>
              <w:t xml:space="preserve">0.840 </w:t>
            </w:r>
          </w:p>
        </w:tc>
        <w:tc>
          <w:tcPr>
            <w:tcW w:w="1798" w:type="dxa"/>
            <w:tcBorders>
              <w:top w:val="single" w:sz="4" w:space="0" w:color="auto"/>
              <w:left w:val="single" w:sz="4" w:space="0" w:color="auto"/>
              <w:bottom w:val="single" w:sz="4" w:space="0" w:color="auto"/>
            </w:tcBorders>
          </w:tcPr>
          <w:p w14:paraId="5004156B" w14:textId="77777777" w:rsidR="003F02A9" w:rsidRDefault="003F02A9">
            <w:pPr>
              <w:widowControl/>
            </w:pPr>
            <w:commentRangeStart w:id="514"/>
            <w:r>
              <w:rPr>
                <w:lang w:val="en-CA"/>
              </w:rPr>
              <w:t>31.45503 to 23.51028</w:t>
            </w:r>
            <w:commentRangeEnd w:id="514"/>
            <w:r w:rsidR="00F95755">
              <w:rPr>
                <w:rStyle w:val="CommentReference"/>
              </w:rPr>
              <w:commentReference w:id="514"/>
            </w:r>
          </w:p>
        </w:tc>
      </w:tr>
      <w:tr w:rsidR="003F02A9" w14:paraId="0116867C" w14:textId="77777777">
        <w:tc>
          <w:tcPr>
            <w:tcW w:w="1833" w:type="dxa"/>
            <w:tcBorders>
              <w:top w:val="single" w:sz="4" w:space="0" w:color="auto"/>
              <w:bottom w:val="single" w:sz="4" w:space="0" w:color="auto"/>
              <w:right w:val="single" w:sz="4" w:space="0" w:color="auto"/>
            </w:tcBorders>
          </w:tcPr>
          <w:p w14:paraId="43433F20" w14:textId="77777777" w:rsidR="003F02A9" w:rsidRDefault="003F02A9">
            <w:pPr>
              <w:widowControl/>
            </w:pPr>
          </w:p>
        </w:tc>
        <w:tc>
          <w:tcPr>
            <w:tcW w:w="1798" w:type="dxa"/>
            <w:gridSpan w:val="5"/>
            <w:tcBorders>
              <w:top w:val="single" w:sz="4" w:space="0" w:color="auto"/>
              <w:left w:val="single" w:sz="4" w:space="0" w:color="auto"/>
              <w:bottom w:val="single" w:sz="4" w:space="0" w:color="auto"/>
              <w:right w:val="single" w:sz="4" w:space="0" w:color="auto"/>
            </w:tcBorders>
          </w:tcPr>
          <w:p w14:paraId="05D97A62" w14:textId="77777777" w:rsidR="003F02A9" w:rsidRDefault="003F02A9">
            <w:pPr>
              <w:widowControl/>
            </w:pPr>
          </w:p>
        </w:tc>
        <w:tc>
          <w:tcPr>
            <w:tcW w:w="1798" w:type="dxa"/>
            <w:tcBorders>
              <w:top w:val="single" w:sz="4" w:space="0" w:color="auto"/>
              <w:left w:val="single" w:sz="4" w:space="0" w:color="auto"/>
              <w:bottom w:val="single" w:sz="4" w:space="0" w:color="auto"/>
              <w:right w:val="single" w:sz="4" w:space="0" w:color="auto"/>
            </w:tcBorders>
          </w:tcPr>
          <w:p w14:paraId="0338A738" w14:textId="77777777" w:rsidR="003F02A9" w:rsidRDefault="003F02A9">
            <w:pPr>
              <w:widowControl/>
            </w:pPr>
          </w:p>
        </w:tc>
        <w:tc>
          <w:tcPr>
            <w:tcW w:w="1798" w:type="dxa"/>
            <w:tcBorders>
              <w:top w:val="single" w:sz="4" w:space="0" w:color="auto"/>
              <w:left w:val="single" w:sz="4" w:space="0" w:color="auto"/>
              <w:bottom w:val="single" w:sz="4" w:space="0" w:color="auto"/>
              <w:right w:val="single" w:sz="4" w:space="0" w:color="auto"/>
            </w:tcBorders>
          </w:tcPr>
          <w:p w14:paraId="2F73C9DD" w14:textId="77777777" w:rsidR="003F02A9" w:rsidRDefault="003F02A9">
            <w:pPr>
              <w:widowControl/>
            </w:pPr>
          </w:p>
        </w:tc>
        <w:tc>
          <w:tcPr>
            <w:tcW w:w="1798" w:type="dxa"/>
            <w:tcBorders>
              <w:top w:val="single" w:sz="4" w:space="0" w:color="auto"/>
              <w:left w:val="single" w:sz="4" w:space="0" w:color="auto"/>
              <w:bottom w:val="single" w:sz="4" w:space="0" w:color="auto"/>
            </w:tcBorders>
          </w:tcPr>
          <w:p w14:paraId="0813F7CF" w14:textId="77777777" w:rsidR="003F02A9" w:rsidRDefault="003F02A9">
            <w:pPr>
              <w:widowControl/>
            </w:pPr>
          </w:p>
        </w:tc>
      </w:tr>
      <w:tr w:rsidR="003F02A9" w14:paraId="1FD639EF" w14:textId="77777777">
        <w:trPr>
          <w:gridAfter w:val="4"/>
          <w:wAfter w:w="6904" w:type="dxa"/>
        </w:trPr>
        <w:tc>
          <w:tcPr>
            <w:tcW w:w="1833" w:type="dxa"/>
            <w:tcBorders>
              <w:top w:val="single" w:sz="4" w:space="0" w:color="auto"/>
              <w:bottom w:val="single" w:sz="4" w:space="0" w:color="auto"/>
              <w:right w:val="single" w:sz="4" w:space="0" w:color="auto"/>
            </w:tcBorders>
          </w:tcPr>
          <w:p w14:paraId="5832050F" w14:textId="77777777" w:rsidR="003F02A9" w:rsidRDefault="003F02A9">
            <w:pPr>
              <w:widowControl/>
            </w:pPr>
            <w:r>
              <w:rPr>
                <w:lang w:val="en-CA"/>
              </w:rPr>
              <w:t xml:space="preserve"> </w:t>
            </w:r>
          </w:p>
        </w:tc>
        <w:tc>
          <w:tcPr>
            <w:tcW w:w="72" w:type="dxa"/>
            <w:tcBorders>
              <w:top w:val="single" w:sz="4" w:space="0" w:color="auto"/>
              <w:left w:val="single" w:sz="4" w:space="0" w:color="auto"/>
              <w:bottom w:val="single" w:sz="4" w:space="0" w:color="auto"/>
              <w:right w:val="single" w:sz="4" w:space="0" w:color="auto"/>
            </w:tcBorders>
          </w:tcPr>
          <w:p w14:paraId="11F8EB44" w14:textId="77777777" w:rsidR="003F02A9" w:rsidRDefault="003F02A9">
            <w:pPr>
              <w:widowControl/>
            </w:pPr>
          </w:p>
        </w:tc>
        <w:tc>
          <w:tcPr>
            <w:tcW w:w="72" w:type="dxa"/>
            <w:tcBorders>
              <w:top w:val="single" w:sz="4" w:space="0" w:color="auto"/>
              <w:left w:val="single" w:sz="4" w:space="0" w:color="auto"/>
              <w:bottom w:val="single" w:sz="4" w:space="0" w:color="auto"/>
              <w:right w:val="single" w:sz="4" w:space="0" w:color="auto"/>
            </w:tcBorders>
          </w:tcPr>
          <w:p w14:paraId="15665457" w14:textId="77777777" w:rsidR="003F02A9" w:rsidRDefault="003F02A9">
            <w:pPr>
              <w:widowControl/>
            </w:pPr>
          </w:p>
        </w:tc>
        <w:tc>
          <w:tcPr>
            <w:tcW w:w="72" w:type="dxa"/>
            <w:tcBorders>
              <w:top w:val="single" w:sz="4" w:space="0" w:color="auto"/>
              <w:left w:val="single" w:sz="4" w:space="0" w:color="auto"/>
              <w:bottom w:val="single" w:sz="4" w:space="0" w:color="auto"/>
              <w:right w:val="single" w:sz="4" w:space="0" w:color="auto"/>
            </w:tcBorders>
          </w:tcPr>
          <w:p w14:paraId="11BE4FC5" w14:textId="77777777" w:rsidR="003F02A9" w:rsidRDefault="003F02A9">
            <w:pPr>
              <w:widowControl/>
            </w:pPr>
          </w:p>
        </w:tc>
        <w:tc>
          <w:tcPr>
            <w:tcW w:w="72" w:type="dxa"/>
            <w:tcBorders>
              <w:top w:val="single" w:sz="4" w:space="0" w:color="auto"/>
              <w:left w:val="single" w:sz="4" w:space="0" w:color="auto"/>
              <w:bottom w:val="single" w:sz="4" w:space="0" w:color="auto"/>
            </w:tcBorders>
          </w:tcPr>
          <w:p w14:paraId="4D06FAF4" w14:textId="77777777" w:rsidR="003F02A9" w:rsidRDefault="003F02A9">
            <w:pPr>
              <w:widowControl/>
            </w:pPr>
          </w:p>
        </w:tc>
      </w:tr>
    </w:tbl>
    <w:p w14:paraId="787950C0" w14:textId="77777777" w:rsidR="003F02A9" w:rsidRDefault="003F02A9">
      <w:pPr>
        <w:widowControl/>
      </w:pPr>
    </w:p>
    <w:p w14:paraId="611BC82A" w14:textId="1C968183" w:rsidR="003F02A9" w:rsidRDefault="003F02A9">
      <w:pPr>
        <w:widowControl/>
        <w:rPr>
          <w:lang w:val="en-CA"/>
        </w:rPr>
      </w:pPr>
      <w:commentRangeStart w:id="515"/>
      <w:r>
        <w:rPr>
          <w:lang w:val="en-CA"/>
        </w:rPr>
        <w:t>Figure 7</w:t>
      </w:r>
      <w:commentRangeEnd w:id="515"/>
      <w:r w:rsidR="00F95755">
        <w:rPr>
          <w:rStyle w:val="CommentReference"/>
        </w:rPr>
        <w:commentReference w:id="515"/>
      </w:r>
      <w:r>
        <w:rPr>
          <w:lang w:val="en-CA"/>
        </w:rPr>
        <w:t xml:space="preserve">: ATB-BATB </w:t>
      </w:r>
      <w:ins w:id="516" w:author="John J" w:date="2018-05-28T15:34:00Z">
        <w:r w:rsidR="00F95755">
          <w:rPr>
            <w:lang w:val="en-CA"/>
          </w:rPr>
          <w:t xml:space="preserve">Linear </w:t>
        </w:r>
      </w:ins>
      <w:del w:id="517" w:author="John J" w:date="2018-05-28T15:34:00Z">
        <w:r w:rsidDel="00F95755">
          <w:rPr>
            <w:lang w:val="en-CA"/>
          </w:rPr>
          <w:delText>R</w:delText>
        </w:r>
      </w:del>
      <w:ins w:id="518" w:author="John J" w:date="2018-05-28T15:34:00Z">
        <w:r w:rsidR="00F95755">
          <w:rPr>
            <w:lang w:val="en-CA"/>
          </w:rPr>
          <w:t>r</w:t>
        </w:r>
      </w:ins>
      <w:r>
        <w:rPr>
          <w:lang w:val="en-CA"/>
        </w:rPr>
        <w:t>egression output parameters</w:t>
      </w:r>
      <w:ins w:id="519" w:author="John J" w:date="2018-05-28T15:34:00Z">
        <w:r w:rsidR="00F95755">
          <w:rPr>
            <w:lang w:val="en-CA"/>
          </w:rPr>
          <w:t>.</w:t>
        </w:r>
      </w:ins>
    </w:p>
    <w:p w14:paraId="01DADB30" w14:textId="77777777" w:rsidR="003F02A9" w:rsidRDefault="003F02A9">
      <w:pPr>
        <w:widowControl/>
        <w:rPr>
          <w:lang w:val="en-CA"/>
        </w:rPr>
      </w:pPr>
    </w:p>
    <w:p w14:paraId="44177171" w14:textId="77777777" w:rsidR="003F02A9" w:rsidRDefault="003F02A9">
      <w:pPr>
        <w:widowControl/>
        <w:rPr>
          <w:lang w:val="en-CA"/>
        </w:rPr>
      </w:pPr>
    </w:p>
    <w:p w14:paraId="5267CDF3" w14:textId="77777777" w:rsidR="003F02A9" w:rsidRDefault="003F02A9">
      <w:pPr>
        <w:widowControl/>
        <w:rPr>
          <w:lang w:val="en-CA"/>
        </w:rPr>
      </w:pPr>
    </w:p>
    <w:p w14:paraId="7354C235" w14:textId="77777777" w:rsidR="003F02A9" w:rsidRDefault="003F02A9">
      <w:pPr>
        <w:widowControl/>
        <w:sectPr w:rsidR="003F02A9">
          <w:type w:val="continuous"/>
          <w:pgSz w:w="11905" w:h="16837"/>
          <w:pgMar w:top="1440" w:right="1440" w:bottom="1440" w:left="1440" w:header="0" w:footer="0" w:gutter="0"/>
          <w:cols w:space="360"/>
          <w:noEndnote/>
        </w:sectPr>
      </w:pPr>
      <w:bookmarkStart w:id="520" w:name="x1-8003r8"/>
      <w:bookmarkEnd w:id="520"/>
    </w:p>
    <w:p w14:paraId="15AB70C7" w14:textId="586B42F2" w:rsidR="003F02A9" w:rsidRDefault="00176574">
      <w:pPr>
        <w:widowControl/>
        <w:rPr>
          <w:lang w:val="en-CA"/>
        </w:rPr>
      </w:pPr>
      <w:r>
        <w:rPr>
          <w:noProof/>
        </w:rPr>
        <w:lastRenderedPageBreak/>
        <w:drawing>
          <wp:inline distT="0" distB="0" distL="0" distR="0" wp14:anchorId="3A4B5C51" wp14:editId="6041D3E8">
            <wp:extent cx="5638800" cy="37623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38800" cy="3762375"/>
                    </a:xfrm>
                    <a:prstGeom prst="rect">
                      <a:avLst/>
                    </a:prstGeom>
                    <a:noFill/>
                    <a:ln>
                      <a:noFill/>
                    </a:ln>
                  </pic:spPr>
                </pic:pic>
              </a:graphicData>
            </a:graphic>
          </wp:inline>
        </w:drawing>
      </w:r>
      <w:r w:rsidR="003F02A9">
        <w:rPr>
          <w:lang w:val="en-CA"/>
        </w:rPr>
        <w:br/>
      </w:r>
    </w:p>
    <w:p w14:paraId="6D125024" w14:textId="01CF0A79" w:rsidR="003F02A9" w:rsidRDefault="003F02A9">
      <w:pPr>
        <w:widowControl/>
        <w:rPr>
          <w:lang w:val="en-CA"/>
        </w:rPr>
      </w:pPr>
      <w:r>
        <w:rPr>
          <w:lang w:val="en-CA"/>
        </w:rPr>
        <w:t xml:space="preserve">Figure 8: Differences in elevation </w:t>
      </w:r>
      <w:del w:id="521" w:author="John J" w:date="2018-05-28T15:36:00Z">
        <w:r w:rsidDel="00F95755">
          <w:rPr>
            <w:lang w:val="en-CA"/>
          </w:rPr>
          <w:delText xml:space="preserve">measured </w:delText>
        </w:r>
      </w:del>
      <w:r>
        <w:rPr>
          <w:lang w:val="en-CA"/>
        </w:rPr>
        <w:t xml:space="preserve">from </w:t>
      </w:r>
      <w:del w:id="522" w:author="John J" w:date="2018-05-28T15:36:00Z">
        <w:r w:rsidDel="00F95755">
          <w:rPr>
            <w:lang w:val="en-CA"/>
          </w:rPr>
          <w:delText xml:space="preserve">the </w:delText>
        </w:r>
      </w:del>
      <w:r>
        <w:rPr>
          <w:lang w:val="en-CA"/>
        </w:rPr>
        <w:t xml:space="preserve">ATB </w:t>
      </w:r>
      <w:ins w:id="523" w:author="John J" w:date="2018-05-28T15:36:00Z">
        <w:r w:rsidR="00F95755">
          <w:rPr>
            <w:lang w:val="en-CA"/>
          </w:rPr>
          <w:t xml:space="preserve">measured </w:t>
        </w:r>
      </w:ins>
      <w:r>
        <w:rPr>
          <w:lang w:val="en-CA"/>
        </w:rPr>
        <w:t xml:space="preserve">data to </w:t>
      </w:r>
      <w:del w:id="524" w:author="John J" w:date="2018-05-28T15:36:00Z">
        <w:r w:rsidDel="00F95755">
          <w:rPr>
            <w:lang w:val="en-CA"/>
          </w:rPr>
          <w:delText xml:space="preserve">the </w:delText>
        </w:r>
      </w:del>
      <w:r>
        <w:rPr>
          <w:lang w:val="en-CA"/>
        </w:rPr>
        <w:t>BATB model</w:t>
      </w:r>
      <w:ins w:id="525" w:author="John J" w:date="2018-05-28T15:36:00Z">
        <w:r w:rsidR="00F95755">
          <w:rPr>
            <w:lang w:val="en-CA"/>
          </w:rPr>
          <w:t>led data</w:t>
        </w:r>
      </w:ins>
      <w:r>
        <w:rPr>
          <w:lang w:val="en-CA"/>
        </w:rPr>
        <w:t xml:space="preserve">. </w:t>
      </w:r>
      <w:commentRangeStart w:id="526"/>
      <w:r>
        <w:rPr>
          <w:lang w:val="en-CA"/>
        </w:rPr>
        <w:t>95p Bootstrap of the main regression rendered in blue around the estimator version of the regression (rendered as a solid red line)</w:t>
      </w:r>
      <w:commentRangeEnd w:id="526"/>
      <w:r w:rsidR="00AE51FB">
        <w:rPr>
          <w:rStyle w:val="CommentReference"/>
        </w:rPr>
        <w:commentReference w:id="526"/>
      </w:r>
      <w:r>
        <w:rPr>
          <w:lang w:val="en-CA"/>
        </w:rPr>
        <w:t>.</w:t>
      </w:r>
    </w:p>
    <w:p w14:paraId="72996AB6" w14:textId="77777777" w:rsidR="003F02A9" w:rsidRDefault="003F02A9">
      <w:pPr>
        <w:widowControl/>
        <w:rPr>
          <w:lang w:val="en-CA"/>
        </w:rPr>
      </w:pPr>
    </w:p>
    <w:p w14:paraId="029FCF38" w14:textId="77777777" w:rsidR="003F02A9" w:rsidRDefault="003F02A9">
      <w:pPr>
        <w:widowControl/>
        <w:rPr>
          <w:lang w:val="en-CA"/>
        </w:rPr>
      </w:pPr>
    </w:p>
    <w:p w14:paraId="47DD37A3" w14:textId="77777777" w:rsidR="003F02A9" w:rsidRDefault="003F02A9">
      <w:pPr>
        <w:widowControl/>
        <w:sectPr w:rsidR="003F02A9">
          <w:type w:val="continuous"/>
          <w:pgSz w:w="11905" w:h="16837"/>
          <w:pgMar w:top="1440" w:right="1440" w:bottom="1440" w:left="1440" w:header="0" w:footer="0" w:gutter="0"/>
          <w:cols w:space="360"/>
          <w:noEndnote/>
        </w:sectPr>
      </w:pPr>
      <w:bookmarkStart w:id="527" w:name="x1-8004r9"/>
      <w:bookmarkEnd w:id="527"/>
    </w:p>
    <w:p w14:paraId="0CAC4D13" w14:textId="41F8D761" w:rsidR="003F02A9" w:rsidRDefault="00176574">
      <w:pPr>
        <w:widowControl/>
        <w:rPr>
          <w:lang w:val="en-CA"/>
        </w:rPr>
      </w:pPr>
      <w:r>
        <w:rPr>
          <w:noProof/>
        </w:rPr>
        <w:drawing>
          <wp:inline distT="0" distB="0" distL="0" distR="0" wp14:anchorId="78216FDB" wp14:editId="3DD57BBD">
            <wp:extent cx="5638800" cy="37623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38800" cy="3762375"/>
                    </a:xfrm>
                    <a:prstGeom prst="rect">
                      <a:avLst/>
                    </a:prstGeom>
                    <a:noFill/>
                    <a:ln>
                      <a:noFill/>
                    </a:ln>
                  </pic:spPr>
                </pic:pic>
              </a:graphicData>
            </a:graphic>
          </wp:inline>
        </w:drawing>
      </w:r>
      <w:r w:rsidR="003F02A9">
        <w:rPr>
          <w:lang w:val="en-CA"/>
        </w:rPr>
        <w:br/>
      </w:r>
    </w:p>
    <w:p w14:paraId="491588C0" w14:textId="77777777" w:rsidR="003F02A9" w:rsidRDefault="003F02A9">
      <w:pPr>
        <w:widowControl/>
        <w:rPr>
          <w:lang w:val="en-CA"/>
        </w:rPr>
      </w:pPr>
      <w:r>
        <w:rPr>
          <w:lang w:val="en-CA"/>
        </w:rPr>
        <w:lastRenderedPageBreak/>
        <w:t xml:space="preserve">Figure 9: </w:t>
      </w:r>
      <w:commentRangeStart w:id="528"/>
      <w:r>
        <w:rPr>
          <w:lang w:val="en-CA"/>
        </w:rPr>
        <w:t>Differences in elevation measured from the BATB data to the ATB model. 95p Bootstrap of the main regression rendered in red around the estimator version of the regression (rendered as a solid blue line).</w:t>
      </w:r>
      <w:commentRangeEnd w:id="528"/>
      <w:r w:rsidR="00AE51FB">
        <w:rPr>
          <w:rStyle w:val="CommentReference"/>
        </w:rPr>
        <w:commentReference w:id="528"/>
      </w:r>
    </w:p>
    <w:p w14:paraId="5A2C0617" w14:textId="77777777" w:rsidR="003F02A9" w:rsidRDefault="003F02A9">
      <w:pPr>
        <w:widowControl/>
        <w:rPr>
          <w:lang w:val="en-CA"/>
        </w:rPr>
      </w:pPr>
    </w:p>
    <w:p w14:paraId="65F2801D" w14:textId="77777777" w:rsidR="003F02A9" w:rsidRDefault="003F02A9">
      <w:pPr>
        <w:widowControl/>
        <w:rPr>
          <w:lang w:val="en-CA"/>
        </w:rPr>
      </w:pPr>
    </w:p>
    <w:p w14:paraId="2329B79F" w14:textId="77777777" w:rsidR="003F02A9" w:rsidRDefault="003F02A9">
      <w:pPr>
        <w:widowControl/>
        <w:rPr>
          <w:lang w:val="en-CA"/>
        </w:rPr>
      </w:pPr>
      <w:commentRangeStart w:id="529"/>
      <w:r>
        <w:rPr>
          <w:lang w:val="en-CA"/>
        </w:rPr>
        <w:t xml:space="preserve">5.1.2 </w:t>
      </w:r>
      <w:bookmarkStart w:id="530" w:name="x1-90005.1.2"/>
      <w:bookmarkEnd w:id="530"/>
      <w:r>
        <w:rPr>
          <w:lang w:val="en-CA"/>
        </w:rPr>
        <w:t>TAHB-BATB</w:t>
      </w:r>
      <w:commentRangeEnd w:id="529"/>
      <w:r w:rsidR="00AE51FB">
        <w:rPr>
          <w:rStyle w:val="CommentReference"/>
        </w:rPr>
        <w:commentReference w:id="529"/>
      </w:r>
    </w:p>
    <w:p w14:paraId="1276157F" w14:textId="77777777" w:rsidR="003F02A9" w:rsidRDefault="003F02A9">
      <w:pPr>
        <w:widowControl/>
        <w:rPr>
          <w:lang w:val="en-CA"/>
        </w:rPr>
      </w:pPr>
    </w:p>
    <w:p w14:paraId="57236E98" w14:textId="77777777" w:rsidR="003F02A9" w:rsidRDefault="003F02A9">
      <w:pPr>
        <w:widowControl/>
        <w:sectPr w:rsidR="003F02A9">
          <w:type w:val="continuous"/>
          <w:pgSz w:w="11905" w:h="16837"/>
          <w:pgMar w:top="1440" w:right="1440" w:bottom="1440" w:left="1440" w:header="0" w:footer="0" w:gutter="0"/>
          <w:cols w:space="360"/>
          <w:noEndnote/>
        </w:sectPr>
      </w:pPr>
      <w:bookmarkStart w:id="531" w:name="x1-9001r10"/>
      <w:bookmarkEnd w:id="531"/>
    </w:p>
    <w:p w14:paraId="0556A5AC" w14:textId="316B7FA5" w:rsidR="003F02A9" w:rsidRDefault="00176574">
      <w:pPr>
        <w:widowControl/>
        <w:rPr>
          <w:lang w:val="en-CA"/>
        </w:rPr>
      </w:pPr>
      <w:r>
        <w:rPr>
          <w:noProof/>
        </w:rPr>
        <w:drawing>
          <wp:inline distT="0" distB="0" distL="0" distR="0" wp14:anchorId="35CD1BFF" wp14:editId="043647C2">
            <wp:extent cx="5686425" cy="426720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86425" cy="4267200"/>
                    </a:xfrm>
                    <a:prstGeom prst="rect">
                      <a:avLst/>
                    </a:prstGeom>
                    <a:noFill/>
                    <a:ln>
                      <a:noFill/>
                    </a:ln>
                  </pic:spPr>
                </pic:pic>
              </a:graphicData>
            </a:graphic>
          </wp:inline>
        </w:drawing>
      </w:r>
      <w:r w:rsidR="003F02A9">
        <w:rPr>
          <w:lang w:val="en-CA"/>
        </w:rPr>
        <w:br/>
      </w:r>
    </w:p>
    <w:p w14:paraId="681E72E7" w14:textId="77777777" w:rsidR="003F02A9" w:rsidRDefault="003F02A9">
      <w:pPr>
        <w:widowControl/>
        <w:rPr>
          <w:lang w:val="en-CA"/>
        </w:rPr>
      </w:pPr>
      <w:r>
        <w:rPr>
          <w:lang w:val="en-CA"/>
        </w:rPr>
        <w:t>Figure 10: Measured and modelled elevation data plotted against age for sites TAHB &amp; BATB. Data grouped into bins with widths of 200 years starting at 450 years before present. Bin Counts shown as a histogram at bottom of graph.</w:t>
      </w:r>
    </w:p>
    <w:p w14:paraId="732AE354" w14:textId="77777777" w:rsidR="003F02A9" w:rsidRDefault="003F02A9">
      <w:pPr>
        <w:widowControl/>
        <w:rPr>
          <w:lang w:val="en-CA"/>
        </w:rPr>
      </w:pPr>
    </w:p>
    <w:p w14:paraId="4F5FFE6F" w14:textId="77777777" w:rsidR="003F02A9" w:rsidRDefault="003F02A9">
      <w:pPr>
        <w:widowControl/>
        <w:rPr>
          <w:lang w:val="en-CA"/>
        </w:rPr>
      </w:pPr>
      <w:r>
        <w:rPr>
          <w:lang w:val="en-CA"/>
        </w:rPr>
        <w:t xml:space="preserve">The data plot for the site combination of TAHB and BATB shows a common issue with comparing datasets, as the data with ages more recent than the 2000 year before present gap is unusable. This is because the regions where data is available for one dataset are empty of </w:t>
      </w:r>
      <w:proofErr w:type="spellStart"/>
      <w:r>
        <w:rPr>
          <w:lang w:val="en-CA"/>
        </w:rPr>
        <w:t>datapoints</w:t>
      </w:r>
      <w:proofErr w:type="spellEnd"/>
      <w:r>
        <w:rPr>
          <w:lang w:val="en-CA"/>
        </w:rPr>
        <w:t xml:space="preserve"> for the other, making the modelled prediction of the other dataset unreliable. As a result, a filter is applied to the data to prevent this, grouping data points into bins 200 years wide starting at 450 years before present, and ignoring the data points from bins in which either data set had no </w:t>
      </w:r>
      <w:proofErr w:type="spellStart"/>
      <w:r>
        <w:rPr>
          <w:lang w:val="en-CA"/>
        </w:rPr>
        <w:t>datapoints</w:t>
      </w:r>
      <w:proofErr w:type="spellEnd"/>
      <w:r>
        <w:rPr>
          <w:lang w:val="en-CA"/>
        </w:rPr>
        <w:t xml:space="preserve">, as well as any which had </w:t>
      </w:r>
      <w:proofErr w:type="spellStart"/>
      <w:r>
        <w:rPr>
          <w:lang w:val="en-CA"/>
        </w:rPr>
        <w:t>bin</w:t>
      </w:r>
      <w:proofErr w:type="spellEnd"/>
      <w:r>
        <w:rPr>
          <w:lang w:val="en-CA"/>
        </w:rPr>
        <w:t xml:space="preserve"> counts differing by more than 75% for that bin. As a result, only the data from 2050 to 3650 years before present were used in creating the GIA comparisons between TAHB and BATB.</w:t>
      </w:r>
      <w:r>
        <w:rPr>
          <w:lang w:val="en-CA"/>
        </w:rPr>
        <w:br/>
        <w:t xml:space="preserve">The linear regressions produced from this pair of datasets are shown in Figures </w:t>
      </w:r>
      <w:hyperlink w:anchor="x1-9003r12" w:history="1">
        <w:r>
          <w:rPr>
            <w:lang w:val="en-CA"/>
          </w:rPr>
          <w:t>12</w:t>
        </w:r>
      </w:hyperlink>
      <w:r>
        <w:rPr>
          <w:lang w:val="en-CA"/>
        </w:rPr>
        <w:t xml:space="preserve"> &amp; </w:t>
      </w:r>
      <w:hyperlink w:anchor="x1-9004r13" w:history="1">
        <w:r>
          <w:rPr>
            <w:lang w:val="en-CA"/>
          </w:rPr>
          <w:t>13</w:t>
        </w:r>
      </w:hyperlink>
      <w:r>
        <w:rPr>
          <w:lang w:val="en-CA"/>
        </w:rPr>
        <w:t xml:space="preserve">, with the parameters for each regression listed in Figure </w:t>
      </w:r>
      <w:hyperlink w:anchor="x1-9002r11" w:history="1">
        <w:r>
          <w:rPr>
            <w:lang w:val="en-CA"/>
          </w:rPr>
          <w:t>11</w:t>
        </w:r>
      </w:hyperlink>
      <w:r>
        <w:rPr>
          <w:lang w:val="en-CA"/>
        </w:rPr>
        <w:t xml:space="preserve">. Merging the two ranges reported under the ”Slope C.I. (95p)” column in Figure </w:t>
      </w:r>
      <w:hyperlink w:anchor="x1-9002r11" w:history="1">
        <w:r>
          <w:rPr>
            <w:lang w:val="en-CA"/>
          </w:rPr>
          <w:t>11</w:t>
        </w:r>
      </w:hyperlink>
      <w:r>
        <w:rPr>
          <w:lang w:val="en-CA"/>
        </w:rPr>
        <w:t xml:space="preserve">, a value for relative GIA of between 11.9-16.8 cm/century is seen. </w:t>
      </w:r>
      <w:r>
        <w:rPr>
          <w:lang w:val="en-CA"/>
        </w:rPr>
        <w:br/>
      </w:r>
    </w:p>
    <w:p w14:paraId="30B0B7F9" w14:textId="77777777" w:rsidR="003F02A9" w:rsidRDefault="003F02A9">
      <w:pPr>
        <w:widowControl/>
        <w:rPr>
          <w:lang w:val="en-CA"/>
        </w:rPr>
      </w:pPr>
    </w:p>
    <w:p w14:paraId="068EA886" w14:textId="77777777" w:rsidR="003F02A9" w:rsidRDefault="003F02A9">
      <w:pPr>
        <w:widowControl/>
        <w:rPr>
          <w:lang w:val="en-CA"/>
        </w:rPr>
      </w:pPr>
      <w:bookmarkStart w:id="532" w:name="x1-9002r11"/>
      <w:bookmarkEnd w:id="532"/>
    </w:p>
    <w:p w14:paraId="29E3C0B9" w14:textId="77777777" w:rsidR="003F02A9" w:rsidRDefault="003F02A9">
      <w:pPr>
        <w:widowControl/>
      </w:pPr>
    </w:p>
    <w:tbl>
      <w:tblPr>
        <w:tblW w:w="0" w:type="auto"/>
        <w:tblInd w:w="36" w:type="dxa"/>
        <w:tblBorders>
          <w:top w:val="single" w:sz="4" w:space="0" w:color="auto"/>
          <w:left w:val="single" w:sz="4" w:space="0" w:color="auto"/>
          <w:bottom w:val="single" w:sz="4" w:space="0" w:color="auto"/>
          <w:right w:val="single" w:sz="4" w:space="0" w:color="auto"/>
        </w:tblBorders>
        <w:tblCellMar>
          <w:left w:w="36" w:type="dxa"/>
          <w:right w:w="36" w:type="dxa"/>
        </w:tblCellMar>
        <w:tblLook w:val="0000" w:firstRow="0" w:lastRow="0" w:firstColumn="0" w:lastColumn="0" w:noHBand="0" w:noVBand="0"/>
      </w:tblPr>
      <w:tblGrid>
        <w:gridCol w:w="1817"/>
        <w:gridCol w:w="78"/>
        <w:gridCol w:w="78"/>
        <w:gridCol w:w="78"/>
        <w:gridCol w:w="78"/>
        <w:gridCol w:w="1497"/>
        <w:gridCol w:w="1784"/>
        <w:gridCol w:w="1784"/>
        <w:gridCol w:w="1785"/>
      </w:tblGrid>
      <w:tr w:rsidR="003F02A9" w14:paraId="564B1C47" w14:textId="77777777">
        <w:tc>
          <w:tcPr>
            <w:tcW w:w="1833" w:type="dxa"/>
            <w:tcBorders>
              <w:top w:val="single" w:sz="4" w:space="0" w:color="auto"/>
              <w:bottom w:val="single" w:sz="4" w:space="0" w:color="auto"/>
              <w:right w:val="single" w:sz="4" w:space="0" w:color="auto"/>
            </w:tcBorders>
          </w:tcPr>
          <w:p w14:paraId="21653AD9" w14:textId="77777777" w:rsidR="003F02A9" w:rsidRDefault="003F02A9">
            <w:pPr>
              <w:widowControl/>
            </w:pPr>
          </w:p>
        </w:tc>
        <w:tc>
          <w:tcPr>
            <w:tcW w:w="1798" w:type="dxa"/>
            <w:gridSpan w:val="5"/>
            <w:tcBorders>
              <w:top w:val="single" w:sz="4" w:space="0" w:color="auto"/>
              <w:left w:val="single" w:sz="4" w:space="0" w:color="auto"/>
              <w:bottom w:val="single" w:sz="4" w:space="0" w:color="auto"/>
              <w:right w:val="single" w:sz="4" w:space="0" w:color="auto"/>
            </w:tcBorders>
          </w:tcPr>
          <w:p w14:paraId="438F4ECE" w14:textId="77777777" w:rsidR="003F02A9" w:rsidRDefault="003F02A9">
            <w:pPr>
              <w:widowControl/>
            </w:pPr>
          </w:p>
        </w:tc>
        <w:tc>
          <w:tcPr>
            <w:tcW w:w="1798" w:type="dxa"/>
            <w:tcBorders>
              <w:top w:val="single" w:sz="4" w:space="0" w:color="auto"/>
              <w:left w:val="single" w:sz="4" w:space="0" w:color="auto"/>
              <w:bottom w:val="single" w:sz="4" w:space="0" w:color="auto"/>
              <w:right w:val="single" w:sz="4" w:space="0" w:color="auto"/>
            </w:tcBorders>
          </w:tcPr>
          <w:p w14:paraId="6BCF029C" w14:textId="77777777" w:rsidR="003F02A9" w:rsidRDefault="003F02A9">
            <w:pPr>
              <w:widowControl/>
            </w:pPr>
          </w:p>
        </w:tc>
        <w:tc>
          <w:tcPr>
            <w:tcW w:w="1798" w:type="dxa"/>
            <w:tcBorders>
              <w:top w:val="single" w:sz="4" w:space="0" w:color="auto"/>
              <w:left w:val="single" w:sz="4" w:space="0" w:color="auto"/>
              <w:bottom w:val="single" w:sz="4" w:space="0" w:color="auto"/>
              <w:right w:val="single" w:sz="4" w:space="0" w:color="auto"/>
            </w:tcBorders>
          </w:tcPr>
          <w:p w14:paraId="7FA40956" w14:textId="77777777" w:rsidR="003F02A9" w:rsidRDefault="003F02A9">
            <w:pPr>
              <w:widowControl/>
            </w:pPr>
          </w:p>
        </w:tc>
        <w:tc>
          <w:tcPr>
            <w:tcW w:w="1798" w:type="dxa"/>
            <w:tcBorders>
              <w:top w:val="single" w:sz="4" w:space="0" w:color="auto"/>
              <w:left w:val="single" w:sz="4" w:space="0" w:color="auto"/>
              <w:bottom w:val="single" w:sz="4" w:space="0" w:color="auto"/>
            </w:tcBorders>
          </w:tcPr>
          <w:p w14:paraId="53073362" w14:textId="77777777" w:rsidR="003F02A9" w:rsidRDefault="003F02A9">
            <w:pPr>
              <w:widowControl/>
            </w:pPr>
          </w:p>
        </w:tc>
      </w:tr>
      <w:tr w:rsidR="003F02A9" w14:paraId="24070BB0" w14:textId="77777777">
        <w:tc>
          <w:tcPr>
            <w:tcW w:w="1833" w:type="dxa"/>
            <w:tcBorders>
              <w:top w:val="single" w:sz="4" w:space="0" w:color="auto"/>
              <w:bottom w:val="single" w:sz="4" w:space="0" w:color="auto"/>
              <w:right w:val="single" w:sz="4" w:space="0" w:color="auto"/>
            </w:tcBorders>
          </w:tcPr>
          <w:p w14:paraId="1A88BC4B" w14:textId="77777777" w:rsidR="003F02A9" w:rsidRDefault="003F02A9">
            <w:pPr>
              <w:widowControl/>
            </w:pPr>
            <w:r>
              <w:rPr>
                <w:lang w:val="en-CA"/>
              </w:rPr>
              <w:t xml:space="preserve">name </w:t>
            </w:r>
          </w:p>
        </w:tc>
        <w:tc>
          <w:tcPr>
            <w:tcW w:w="1798" w:type="dxa"/>
            <w:gridSpan w:val="5"/>
            <w:tcBorders>
              <w:top w:val="single" w:sz="4" w:space="0" w:color="auto"/>
              <w:left w:val="single" w:sz="4" w:space="0" w:color="auto"/>
              <w:bottom w:val="single" w:sz="4" w:space="0" w:color="auto"/>
              <w:right w:val="single" w:sz="4" w:space="0" w:color="auto"/>
            </w:tcBorders>
          </w:tcPr>
          <w:p w14:paraId="0AAC3D53" w14:textId="77777777" w:rsidR="003F02A9" w:rsidRDefault="003F02A9">
            <w:pPr>
              <w:widowControl/>
            </w:pPr>
            <w:r>
              <w:rPr>
                <w:lang w:val="en-CA"/>
              </w:rPr>
              <w:t>Slope Estimator</w:t>
            </w:r>
          </w:p>
        </w:tc>
        <w:tc>
          <w:tcPr>
            <w:tcW w:w="1798" w:type="dxa"/>
            <w:tcBorders>
              <w:top w:val="single" w:sz="4" w:space="0" w:color="auto"/>
              <w:left w:val="single" w:sz="4" w:space="0" w:color="auto"/>
              <w:bottom w:val="single" w:sz="4" w:space="0" w:color="auto"/>
              <w:right w:val="single" w:sz="4" w:space="0" w:color="auto"/>
            </w:tcBorders>
          </w:tcPr>
          <w:p w14:paraId="0CB955D9" w14:textId="77777777" w:rsidR="003F02A9" w:rsidRDefault="003F02A9">
            <w:pPr>
              <w:widowControl/>
            </w:pPr>
            <w:r>
              <w:rPr>
                <w:lang w:val="en-CA"/>
              </w:rPr>
              <w:t>Slope Error</w:t>
            </w:r>
          </w:p>
        </w:tc>
        <w:tc>
          <w:tcPr>
            <w:tcW w:w="1798" w:type="dxa"/>
            <w:tcBorders>
              <w:top w:val="single" w:sz="4" w:space="0" w:color="auto"/>
              <w:left w:val="single" w:sz="4" w:space="0" w:color="auto"/>
              <w:bottom w:val="single" w:sz="4" w:space="0" w:color="auto"/>
              <w:right w:val="single" w:sz="4" w:space="0" w:color="auto"/>
            </w:tcBorders>
          </w:tcPr>
          <w:p w14:paraId="3D1F1E41" w14:textId="77777777" w:rsidR="003F02A9" w:rsidRDefault="003F02A9">
            <w:pPr>
              <w:widowControl/>
            </w:pPr>
            <w:r>
              <w:rPr>
                <w:lang w:val="en-CA"/>
              </w:rPr>
              <w:t>r Squared</w:t>
            </w:r>
          </w:p>
        </w:tc>
        <w:tc>
          <w:tcPr>
            <w:tcW w:w="1798" w:type="dxa"/>
            <w:tcBorders>
              <w:top w:val="single" w:sz="4" w:space="0" w:color="auto"/>
              <w:left w:val="single" w:sz="4" w:space="0" w:color="auto"/>
              <w:bottom w:val="single" w:sz="4" w:space="0" w:color="auto"/>
            </w:tcBorders>
          </w:tcPr>
          <w:p w14:paraId="6DD874D5" w14:textId="77777777" w:rsidR="003F02A9" w:rsidRDefault="003F02A9">
            <w:pPr>
              <w:widowControl/>
            </w:pPr>
            <w:r>
              <w:rPr>
                <w:lang w:val="en-CA"/>
              </w:rPr>
              <w:t xml:space="preserve">Slope C.I. (95p) </w:t>
            </w:r>
          </w:p>
        </w:tc>
      </w:tr>
      <w:tr w:rsidR="003F02A9" w14:paraId="780B428F" w14:textId="77777777">
        <w:tc>
          <w:tcPr>
            <w:tcW w:w="1833" w:type="dxa"/>
            <w:tcBorders>
              <w:top w:val="single" w:sz="4" w:space="0" w:color="auto"/>
              <w:bottom w:val="single" w:sz="4" w:space="0" w:color="auto"/>
              <w:right w:val="single" w:sz="4" w:space="0" w:color="auto"/>
            </w:tcBorders>
          </w:tcPr>
          <w:p w14:paraId="3D581F9A" w14:textId="77777777" w:rsidR="003F02A9" w:rsidRDefault="003F02A9">
            <w:pPr>
              <w:widowControl/>
            </w:pPr>
          </w:p>
        </w:tc>
        <w:tc>
          <w:tcPr>
            <w:tcW w:w="1798" w:type="dxa"/>
            <w:gridSpan w:val="5"/>
            <w:tcBorders>
              <w:top w:val="single" w:sz="4" w:space="0" w:color="auto"/>
              <w:left w:val="single" w:sz="4" w:space="0" w:color="auto"/>
              <w:bottom w:val="single" w:sz="4" w:space="0" w:color="auto"/>
              <w:right w:val="single" w:sz="4" w:space="0" w:color="auto"/>
            </w:tcBorders>
          </w:tcPr>
          <w:p w14:paraId="78C1276A" w14:textId="77777777" w:rsidR="003F02A9" w:rsidRDefault="003F02A9">
            <w:pPr>
              <w:widowControl/>
            </w:pPr>
          </w:p>
        </w:tc>
        <w:tc>
          <w:tcPr>
            <w:tcW w:w="1798" w:type="dxa"/>
            <w:tcBorders>
              <w:top w:val="single" w:sz="4" w:space="0" w:color="auto"/>
              <w:left w:val="single" w:sz="4" w:space="0" w:color="auto"/>
              <w:bottom w:val="single" w:sz="4" w:space="0" w:color="auto"/>
              <w:right w:val="single" w:sz="4" w:space="0" w:color="auto"/>
            </w:tcBorders>
          </w:tcPr>
          <w:p w14:paraId="251210DC" w14:textId="77777777" w:rsidR="003F02A9" w:rsidRDefault="003F02A9">
            <w:pPr>
              <w:widowControl/>
            </w:pPr>
          </w:p>
        </w:tc>
        <w:tc>
          <w:tcPr>
            <w:tcW w:w="1798" w:type="dxa"/>
            <w:tcBorders>
              <w:top w:val="single" w:sz="4" w:space="0" w:color="auto"/>
              <w:left w:val="single" w:sz="4" w:space="0" w:color="auto"/>
              <w:bottom w:val="single" w:sz="4" w:space="0" w:color="auto"/>
              <w:right w:val="single" w:sz="4" w:space="0" w:color="auto"/>
            </w:tcBorders>
          </w:tcPr>
          <w:p w14:paraId="411D8B6F" w14:textId="77777777" w:rsidR="003F02A9" w:rsidRDefault="003F02A9">
            <w:pPr>
              <w:widowControl/>
            </w:pPr>
          </w:p>
        </w:tc>
        <w:tc>
          <w:tcPr>
            <w:tcW w:w="1798" w:type="dxa"/>
            <w:tcBorders>
              <w:top w:val="single" w:sz="4" w:space="0" w:color="auto"/>
              <w:left w:val="single" w:sz="4" w:space="0" w:color="auto"/>
              <w:bottom w:val="single" w:sz="4" w:space="0" w:color="auto"/>
            </w:tcBorders>
          </w:tcPr>
          <w:p w14:paraId="257AEE0E" w14:textId="77777777" w:rsidR="003F02A9" w:rsidRDefault="003F02A9">
            <w:pPr>
              <w:widowControl/>
            </w:pPr>
          </w:p>
        </w:tc>
      </w:tr>
      <w:tr w:rsidR="003F02A9" w14:paraId="6D13370B" w14:textId="77777777">
        <w:tc>
          <w:tcPr>
            <w:tcW w:w="1833" w:type="dxa"/>
            <w:tcBorders>
              <w:top w:val="single" w:sz="4" w:space="0" w:color="auto"/>
              <w:bottom w:val="single" w:sz="4" w:space="0" w:color="auto"/>
              <w:right w:val="single" w:sz="4" w:space="0" w:color="auto"/>
            </w:tcBorders>
          </w:tcPr>
          <w:p w14:paraId="63055FFC" w14:textId="77777777" w:rsidR="003F02A9" w:rsidRDefault="003F02A9">
            <w:pPr>
              <w:widowControl/>
            </w:pPr>
            <w:r>
              <w:rPr>
                <w:lang w:val="en-CA"/>
              </w:rPr>
              <w:t>TAHB relative to BATB model</w:t>
            </w:r>
          </w:p>
        </w:tc>
        <w:tc>
          <w:tcPr>
            <w:tcW w:w="1798" w:type="dxa"/>
            <w:gridSpan w:val="5"/>
            <w:tcBorders>
              <w:top w:val="single" w:sz="4" w:space="0" w:color="auto"/>
              <w:left w:val="single" w:sz="4" w:space="0" w:color="auto"/>
              <w:bottom w:val="single" w:sz="4" w:space="0" w:color="auto"/>
              <w:right w:val="single" w:sz="4" w:space="0" w:color="auto"/>
            </w:tcBorders>
          </w:tcPr>
          <w:p w14:paraId="60402016" w14:textId="77777777" w:rsidR="003F02A9" w:rsidRDefault="003F02A9">
            <w:pPr>
              <w:widowControl/>
            </w:pPr>
            <w:r>
              <w:rPr>
                <w:lang w:val="en-CA"/>
              </w:rPr>
              <w:t xml:space="preserve">-14.32814 </w:t>
            </w:r>
          </w:p>
        </w:tc>
        <w:tc>
          <w:tcPr>
            <w:tcW w:w="1798" w:type="dxa"/>
            <w:tcBorders>
              <w:top w:val="single" w:sz="4" w:space="0" w:color="auto"/>
              <w:left w:val="single" w:sz="4" w:space="0" w:color="auto"/>
              <w:bottom w:val="single" w:sz="4" w:space="0" w:color="auto"/>
              <w:right w:val="single" w:sz="4" w:space="0" w:color="auto"/>
            </w:tcBorders>
          </w:tcPr>
          <w:p w14:paraId="171BC828" w14:textId="77777777" w:rsidR="003F02A9" w:rsidRDefault="003F02A9">
            <w:pPr>
              <w:widowControl/>
            </w:pPr>
            <w:r>
              <w:rPr>
                <w:lang w:val="en-CA"/>
              </w:rPr>
              <w:t xml:space="preserve">1.24125 </w:t>
            </w:r>
          </w:p>
        </w:tc>
        <w:tc>
          <w:tcPr>
            <w:tcW w:w="1798" w:type="dxa"/>
            <w:tcBorders>
              <w:top w:val="single" w:sz="4" w:space="0" w:color="auto"/>
              <w:left w:val="single" w:sz="4" w:space="0" w:color="auto"/>
              <w:bottom w:val="single" w:sz="4" w:space="0" w:color="auto"/>
              <w:right w:val="single" w:sz="4" w:space="0" w:color="auto"/>
            </w:tcBorders>
          </w:tcPr>
          <w:p w14:paraId="1FDA6A0B" w14:textId="77777777" w:rsidR="003F02A9" w:rsidRDefault="003F02A9">
            <w:pPr>
              <w:widowControl/>
            </w:pPr>
            <w:r>
              <w:rPr>
                <w:lang w:val="en-CA"/>
              </w:rPr>
              <w:t xml:space="preserve">0.765 </w:t>
            </w:r>
          </w:p>
        </w:tc>
        <w:tc>
          <w:tcPr>
            <w:tcW w:w="1798" w:type="dxa"/>
            <w:tcBorders>
              <w:top w:val="single" w:sz="4" w:space="0" w:color="auto"/>
              <w:left w:val="single" w:sz="4" w:space="0" w:color="auto"/>
              <w:bottom w:val="single" w:sz="4" w:space="0" w:color="auto"/>
            </w:tcBorders>
          </w:tcPr>
          <w:p w14:paraId="1922F4BA" w14:textId="77777777" w:rsidR="003F02A9" w:rsidRDefault="003F02A9">
            <w:pPr>
              <w:widowControl/>
            </w:pPr>
            <w:r>
              <w:rPr>
                <w:lang w:val="en-CA"/>
              </w:rPr>
              <w:t>-11.89530 to -16.76099</w:t>
            </w:r>
          </w:p>
        </w:tc>
      </w:tr>
      <w:tr w:rsidR="003F02A9" w14:paraId="0277AAF1" w14:textId="77777777">
        <w:tc>
          <w:tcPr>
            <w:tcW w:w="1833" w:type="dxa"/>
            <w:tcBorders>
              <w:top w:val="single" w:sz="4" w:space="0" w:color="auto"/>
              <w:bottom w:val="single" w:sz="4" w:space="0" w:color="auto"/>
              <w:right w:val="single" w:sz="4" w:space="0" w:color="auto"/>
            </w:tcBorders>
          </w:tcPr>
          <w:p w14:paraId="15339909" w14:textId="77777777" w:rsidR="003F02A9" w:rsidRDefault="003F02A9">
            <w:pPr>
              <w:widowControl/>
            </w:pPr>
            <w:r>
              <w:rPr>
                <w:lang w:val="en-CA"/>
              </w:rPr>
              <w:t>BATB relative to TAHB model</w:t>
            </w:r>
          </w:p>
        </w:tc>
        <w:tc>
          <w:tcPr>
            <w:tcW w:w="1798" w:type="dxa"/>
            <w:gridSpan w:val="5"/>
            <w:tcBorders>
              <w:top w:val="single" w:sz="4" w:space="0" w:color="auto"/>
              <w:left w:val="single" w:sz="4" w:space="0" w:color="auto"/>
              <w:bottom w:val="single" w:sz="4" w:space="0" w:color="auto"/>
              <w:right w:val="single" w:sz="4" w:space="0" w:color="auto"/>
            </w:tcBorders>
          </w:tcPr>
          <w:p w14:paraId="7782A171" w14:textId="77777777" w:rsidR="003F02A9" w:rsidRDefault="003F02A9">
            <w:pPr>
              <w:widowControl/>
            </w:pPr>
            <w:r>
              <w:rPr>
                <w:lang w:val="en-CA"/>
              </w:rPr>
              <w:t xml:space="preserve">14.00018 </w:t>
            </w:r>
          </w:p>
        </w:tc>
        <w:tc>
          <w:tcPr>
            <w:tcW w:w="1798" w:type="dxa"/>
            <w:tcBorders>
              <w:top w:val="single" w:sz="4" w:space="0" w:color="auto"/>
              <w:left w:val="single" w:sz="4" w:space="0" w:color="auto"/>
              <w:bottom w:val="single" w:sz="4" w:space="0" w:color="auto"/>
              <w:right w:val="single" w:sz="4" w:space="0" w:color="auto"/>
            </w:tcBorders>
          </w:tcPr>
          <w:p w14:paraId="69786E93" w14:textId="77777777" w:rsidR="003F02A9" w:rsidRDefault="003F02A9">
            <w:pPr>
              <w:widowControl/>
            </w:pPr>
            <w:r>
              <w:rPr>
                <w:lang w:val="en-CA"/>
              </w:rPr>
              <w:t xml:space="preserve">1.54265 </w:t>
            </w:r>
          </w:p>
        </w:tc>
        <w:tc>
          <w:tcPr>
            <w:tcW w:w="1798" w:type="dxa"/>
            <w:tcBorders>
              <w:top w:val="single" w:sz="4" w:space="0" w:color="auto"/>
              <w:left w:val="single" w:sz="4" w:space="0" w:color="auto"/>
              <w:bottom w:val="single" w:sz="4" w:space="0" w:color="auto"/>
              <w:right w:val="single" w:sz="4" w:space="0" w:color="auto"/>
            </w:tcBorders>
          </w:tcPr>
          <w:p w14:paraId="4C36E76D" w14:textId="77777777" w:rsidR="003F02A9" w:rsidRDefault="003F02A9">
            <w:pPr>
              <w:widowControl/>
            </w:pPr>
            <w:r>
              <w:rPr>
                <w:lang w:val="en-CA"/>
              </w:rPr>
              <w:t xml:space="preserve">0.733 </w:t>
            </w:r>
          </w:p>
        </w:tc>
        <w:tc>
          <w:tcPr>
            <w:tcW w:w="1798" w:type="dxa"/>
            <w:tcBorders>
              <w:top w:val="single" w:sz="4" w:space="0" w:color="auto"/>
              <w:left w:val="single" w:sz="4" w:space="0" w:color="auto"/>
              <w:bottom w:val="single" w:sz="4" w:space="0" w:color="auto"/>
            </w:tcBorders>
          </w:tcPr>
          <w:p w14:paraId="71591B42" w14:textId="77777777" w:rsidR="003F02A9" w:rsidRDefault="003F02A9">
            <w:pPr>
              <w:widowControl/>
            </w:pPr>
            <w:r>
              <w:rPr>
                <w:lang w:val="en-CA"/>
              </w:rPr>
              <w:t>17.02377 to 10.97660</w:t>
            </w:r>
          </w:p>
        </w:tc>
      </w:tr>
      <w:tr w:rsidR="003F02A9" w14:paraId="43FEC7E7" w14:textId="77777777">
        <w:tc>
          <w:tcPr>
            <w:tcW w:w="1833" w:type="dxa"/>
            <w:tcBorders>
              <w:top w:val="single" w:sz="4" w:space="0" w:color="auto"/>
              <w:bottom w:val="single" w:sz="4" w:space="0" w:color="auto"/>
              <w:right w:val="single" w:sz="4" w:space="0" w:color="auto"/>
            </w:tcBorders>
          </w:tcPr>
          <w:p w14:paraId="43E58BAF" w14:textId="77777777" w:rsidR="003F02A9" w:rsidRDefault="003F02A9">
            <w:pPr>
              <w:widowControl/>
            </w:pPr>
          </w:p>
        </w:tc>
        <w:tc>
          <w:tcPr>
            <w:tcW w:w="1798" w:type="dxa"/>
            <w:gridSpan w:val="5"/>
            <w:tcBorders>
              <w:top w:val="single" w:sz="4" w:space="0" w:color="auto"/>
              <w:left w:val="single" w:sz="4" w:space="0" w:color="auto"/>
              <w:bottom w:val="single" w:sz="4" w:space="0" w:color="auto"/>
              <w:right w:val="single" w:sz="4" w:space="0" w:color="auto"/>
            </w:tcBorders>
          </w:tcPr>
          <w:p w14:paraId="582C91E4" w14:textId="77777777" w:rsidR="003F02A9" w:rsidRDefault="003F02A9">
            <w:pPr>
              <w:widowControl/>
            </w:pPr>
          </w:p>
        </w:tc>
        <w:tc>
          <w:tcPr>
            <w:tcW w:w="1798" w:type="dxa"/>
            <w:tcBorders>
              <w:top w:val="single" w:sz="4" w:space="0" w:color="auto"/>
              <w:left w:val="single" w:sz="4" w:space="0" w:color="auto"/>
              <w:bottom w:val="single" w:sz="4" w:space="0" w:color="auto"/>
              <w:right w:val="single" w:sz="4" w:space="0" w:color="auto"/>
            </w:tcBorders>
          </w:tcPr>
          <w:p w14:paraId="40E5B617" w14:textId="77777777" w:rsidR="003F02A9" w:rsidRDefault="003F02A9">
            <w:pPr>
              <w:widowControl/>
            </w:pPr>
          </w:p>
        </w:tc>
        <w:tc>
          <w:tcPr>
            <w:tcW w:w="1798" w:type="dxa"/>
            <w:tcBorders>
              <w:top w:val="single" w:sz="4" w:space="0" w:color="auto"/>
              <w:left w:val="single" w:sz="4" w:space="0" w:color="auto"/>
              <w:bottom w:val="single" w:sz="4" w:space="0" w:color="auto"/>
              <w:right w:val="single" w:sz="4" w:space="0" w:color="auto"/>
            </w:tcBorders>
          </w:tcPr>
          <w:p w14:paraId="4787572A" w14:textId="77777777" w:rsidR="003F02A9" w:rsidRDefault="003F02A9">
            <w:pPr>
              <w:widowControl/>
            </w:pPr>
          </w:p>
        </w:tc>
        <w:tc>
          <w:tcPr>
            <w:tcW w:w="1798" w:type="dxa"/>
            <w:tcBorders>
              <w:top w:val="single" w:sz="4" w:space="0" w:color="auto"/>
              <w:left w:val="single" w:sz="4" w:space="0" w:color="auto"/>
              <w:bottom w:val="single" w:sz="4" w:space="0" w:color="auto"/>
            </w:tcBorders>
          </w:tcPr>
          <w:p w14:paraId="2E27B2B0" w14:textId="77777777" w:rsidR="003F02A9" w:rsidRDefault="003F02A9">
            <w:pPr>
              <w:widowControl/>
            </w:pPr>
          </w:p>
        </w:tc>
      </w:tr>
      <w:tr w:rsidR="003F02A9" w14:paraId="7904BD38" w14:textId="77777777">
        <w:trPr>
          <w:gridAfter w:val="4"/>
          <w:wAfter w:w="6904" w:type="dxa"/>
        </w:trPr>
        <w:tc>
          <w:tcPr>
            <w:tcW w:w="1833" w:type="dxa"/>
            <w:tcBorders>
              <w:top w:val="single" w:sz="4" w:space="0" w:color="auto"/>
              <w:bottom w:val="single" w:sz="4" w:space="0" w:color="auto"/>
              <w:right w:val="single" w:sz="4" w:space="0" w:color="auto"/>
            </w:tcBorders>
          </w:tcPr>
          <w:p w14:paraId="2047CB14" w14:textId="77777777" w:rsidR="003F02A9" w:rsidRDefault="003F02A9">
            <w:pPr>
              <w:widowControl/>
            </w:pPr>
            <w:r>
              <w:rPr>
                <w:lang w:val="en-CA"/>
              </w:rPr>
              <w:t xml:space="preserve"> </w:t>
            </w:r>
          </w:p>
        </w:tc>
        <w:tc>
          <w:tcPr>
            <w:tcW w:w="72" w:type="dxa"/>
            <w:tcBorders>
              <w:top w:val="single" w:sz="4" w:space="0" w:color="auto"/>
              <w:left w:val="single" w:sz="4" w:space="0" w:color="auto"/>
              <w:bottom w:val="single" w:sz="4" w:space="0" w:color="auto"/>
              <w:right w:val="single" w:sz="4" w:space="0" w:color="auto"/>
            </w:tcBorders>
          </w:tcPr>
          <w:p w14:paraId="7D466FCA" w14:textId="77777777" w:rsidR="003F02A9" w:rsidRDefault="003F02A9">
            <w:pPr>
              <w:widowControl/>
            </w:pPr>
          </w:p>
        </w:tc>
        <w:tc>
          <w:tcPr>
            <w:tcW w:w="72" w:type="dxa"/>
            <w:tcBorders>
              <w:top w:val="single" w:sz="4" w:space="0" w:color="auto"/>
              <w:left w:val="single" w:sz="4" w:space="0" w:color="auto"/>
              <w:bottom w:val="single" w:sz="4" w:space="0" w:color="auto"/>
              <w:right w:val="single" w:sz="4" w:space="0" w:color="auto"/>
            </w:tcBorders>
          </w:tcPr>
          <w:p w14:paraId="123B9B10" w14:textId="77777777" w:rsidR="003F02A9" w:rsidRDefault="003F02A9">
            <w:pPr>
              <w:widowControl/>
            </w:pPr>
          </w:p>
        </w:tc>
        <w:tc>
          <w:tcPr>
            <w:tcW w:w="72" w:type="dxa"/>
            <w:tcBorders>
              <w:top w:val="single" w:sz="4" w:space="0" w:color="auto"/>
              <w:left w:val="single" w:sz="4" w:space="0" w:color="auto"/>
              <w:bottom w:val="single" w:sz="4" w:space="0" w:color="auto"/>
              <w:right w:val="single" w:sz="4" w:space="0" w:color="auto"/>
            </w:tcBorders>
          </w:tcPr>
          <w:p w14:paraId="13B85FE6" w14:textId="77777777" w:rsidR="003F02A9" w:rsidRDefault="003F02A9">
            <w:pPr>
              <w:widowControl/>
            </w:pPr>
          </w:p>
        </w:tc>
        <w:tc>
          <w:tcPr>
            <w:tcW w:w="72" w:type="dxa"/>
            <w:tcBorders>
              <w:top w:val="single" w:sz="4" w:space="0" w:color="auto"/>
              <w:left w:val="single" w:sz="4" w:space="0" w:color="auto"/>
              <w:bottom w:val="single" w:sz="4" w:space="0" w:color="auto"/>
            </w:tcBorders>
          </w:tcPr>
          <w:p w14:paraId="2343BF0B" w14:textId="77777777" w:rsidR="003F02A9" w:rsidRDefault="003F02A9">
            <w:pPr>
              <w:widowControl/>
            </w:pPr>
          </w:p>
        </w:tc>
      </w:tr>
    </w:tbl>
    <w:p w14:paraId="45DBFE56" w14:textId="77777777" w:rsidR="003F02A9" w:rsidRDefault="003F02A9">
      <w:pPr>
        <w:widowControl/>
      </w:pPr>
    </w:p>
    <w:p w14:paraId="23B8FFC9" w14:textId="77777777" w:rsidR="003F02A9" w:rsidRDefault="003F02A9">
      <w:pPr>
        <w:widowControl/>
        <w:rPr>
          <w:lang w:val="en-CA"/>
        </w:rPr>
      </w:pPr>
      <w:r>
        <w:rPr>
          <w:lang w:val="en-CA"/>
        </w:rPr>
        <w:t>Figure 11: TAHB-BATB Regression output parameters</w:t>
      </w:r>
    </w:p>
    <w:p w14:paraId="0B3993FF" w14:textId="77777777" w:rsidR="003F02A9" w:rsidRDefault="003F02A9">
      <w:pPr>
        <w:widowControl/>
        <w:rPr>
          <w:lang w:val="en-CA"/>
        </w:rPr>
      </w:pPr>
    </w:p>
    <w:p w14:paraId="3AEF462C" w14:textId="77777777" w:rsidR="003F02A9" w:rsidRDefault="003F02A9">
      <w:pPr>
        <w:widowControl/>
        <w:rPr>
          <w:lang w:val="en-CA"/>
        </w:rPr>
      </w:pPr>
    </w:p>
    <w:p w14:paraId="0863EA18" w14:textId="77777777" w:rsidR="003F02A9" w:rsidRDefault="003F02A9">
      <w:pPr>
        <w:widowControl/>
        <w:rPr>
          <w:lang w:val="en-CA"/>
        </w:rPr>
      </w:pPr>
    </w:p>
    <w:p w14:paraId="7C18419A" w14:textId="77777777" w:rsidR="003F02A9" w:rsidRDefault="003F02A9">
      <w:pPr>
        <w:widowControl/>
        <w:sectPr w:rsidR="003F02A9">
          <w:type w:val="continuous"/>
          <w:pgSz w:w="11905" w:h="16837"/>
          <w:pgMar w:top="1440" w:right="1440" w:bottom="1440" w:left="1440" w:header="0" w:footer="0" w:gutter="0"/>
          <w:cols w:space="360"/>
          <w:noEndnote/>
        </w:sectPr>
      </w:pPr>
      <w:bookmarkStart w:id="533" w:name="x1-9003r12"/>
      <w:bookmarkEnd w:id="533"/>
    </w:p>
    <w:p w14:paraId="4999BB90" w14:textId="1820CD63" w:rsidR="003F02A9" w:rsidRDefault="00176574">
      <w:pPr>
        <w:widowControl/>
        <w:rPr>
          <w:lang w:val="en-CA"/>
        </w:rPr>
      </w:pPr>
      <w:r>
        <w:rPr>
          <w:noProof/>
        </w:rPr>
        <w:drawing>
          <wp:inline distT="0" distB="0" distL="0" distR="0" wp14:anchorId="18B7CDCC" wp14:editId="13A410AF">
            <wp:extent cx="5638800" cy="37623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638800" cy="3762375"/>
                    </a:xfrm>
                    <a:prstGeom prst="rect">
                      <a:avLst/>
                    </a:prstGeom>
                    <a:noFill/>
                    <a:ln>
                      <a:noFill/>
                    </a:ln>
                  </pic:spPr>
                </pic:pic>
              </a:graphicData>
            </a:graphic>
          </wp:inline>
        </w:drawing>
      </w:r>
      <w:r w:rsidR="003F02A9">
        <w:rPr>
          <w:lang w:val="en-CA"/>
        </w:rPr>
        <w:br/>
      </w:r>
    </w:p>
    <w:p w14:paraId="29BD5EA7" w14:textId="77777777" w:rsidR="003F02A9" w:rsidRDefault="003F02A9">
      <w:pPr>
        <w:widowControl/>
        <w:rPr>
          <w:lang w:val="en-CA"/>
        </w:rPr>
      </w:pPr>
      <w:r>
        <w:rPr>
          <w:lang w:val="en-CA"/>
        </w:rPr>
        <w:t>Figure 12: Differences in elevation measured from the TAHB data to the BATB model. 95p Bootstrap of the main regression rendered in blue around the estimator version of the regression (rendered as a solid green line).</w:t>
      </w:r>
    </w:p>
    <w:p w14:paraId="60E4F040" w14:textId="77777777" w:rsidR="003F02A9" w:rsidRDefault="003F02A9">
      <w:pPr>
        <w:widowControl/>
        <w:rPr>
          <w:lang w:val="en-CA"/>
        </w:rPr>
      </w:pPr>
    </w:p>
    <w:p w14:paraId="49E1C14F" w14:textId="77777777" w:rsidR="003F02A9" w:rsidRDefault="003F02A9">
      <w:pPr>
        <w:widowControl/>
        <w:rPr>
          <w:lang w:val="en-CA"/>
        </w:rPr>
      </w:pPr>
    </w:p>
    <w:p w14:paraId="74C1C96A" w14:textId="77777777" w:rsidR="003F02A9" w:rsidRDefault="003F02A9">
      <w:pPr>
        <w:widowControl/>
        <w:rPr>
          <w:lang w:val="en-CA"/>
        </w:rPr>
      </w:pPr>
    </w:p>
    <w:p w14:paraId="4958DFEB" w14:textId="77777777" w:rsidR="003F02A9" w:rsidRDefault="003F02A9">
      <w:pPr>
        <w:widowControl/>
        <w:sectPr w:rsidR="003F02A9">
          <w:type w:val="continuous"/>
          <w:pgSz w:w="11905" w:h="16837"/>
          <w:pgMar w:top="1440" w:right="1440" w:bottom="1440" w:left="1440" w:header="0" w:footer="0" w:gutter="0"/>
          <w:cols w:space="360"/>
          <w:noEndnote/>
        </w:sectPr>
      </w:pPr>
      <w:bookmarkStart w:id="534" w:name="x1-9004r13"/>
      <w:bookmarkEnd w:id="534"/>
    </w:p>
    <w:p w14:paraId="71931050" w14:textId="5DE1A872" w:rsidR="003F02A9" w:rsidRDefault="00176574">
      <w:pPr>
        <w:widowControl/>
        <w:rPr>
          <w:lang w:val="en-CA"/>
        </w:rPr>
      </w:pPr>
      <w:r>
        <w:rPr>
          <w:noProof/>
        </w:rPr>
        <w:lastRenderedPageBreak/>
        <w:drawing>
          <wp:inline distT="0" distB="0" distL="0" distR="0" wp14:anchorId="5E5EBB83" wp14:editId="7EA36835">
            <wp:extent cx="5638800" cy="37623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38800" cy="3762375"/>
                    </a:xfrm>
                    <a:prstGeom prst="rect">
                      <a:avLst/>
                    </a:prstGeom>
                    <a:noFill/>
                    <a:ln>
                      <a:noFill/>
                    </a:ln>
                  </pic:spPr>
                </pic:pic>
              </a:graphicData>
            </a:graphic>
          </wp:inline>
        </w:drawing>
      </w:r>
      <w:r w:rsidR="003F02A9">
        <w:rPr>
          <w:lang w:val="en-CA"/>
        </w:rPr>
        <w:br/>
      </w:r>
    </w:p>
    <w:p w14:paraId="31E5B404" w14:textId="77777777" w:rsidR="003F02A9" w:rsidRDefault="003F02A9">
      <w:pPr>
        <w:widowControl/>
        <w:rPr>
          <w:lang w:val="en-CA"/>
        </w:rPr>
      </w:pPr>
      <w:r>
        <w:rPr>
          <w:lang w:val="en-CA"/>
        </w:rPr>
        <w:t>Figure 13: Differences in elevation measured from the BATB data to the TAHB model. 95p Bootstrap of the main regression rendered in green around the estimator version of the regression (rendered as a solid blue line).</w:t>
      </w:r>
    </w:p>
    <w:p w14:paraId="5437C71B" w14:textId="77777777" w:rsidR="003F02A9" w:rsidRDefault="003F02A9">
      <w:pPr>
        <w:widowControl/>
        <w:rPr>
          <w:lang w:val="en-CA"/>
        </w:rPr>
      </w:pPr>
    </w:p>
    <w:p w14:paraId="7ADE45D9" w14:textId="77777777" w:rsidR="003F02A9" w:rsidRDefault="003F02A9">
      <w:pPr>
        <w:widowControl/>
        <w:rPr>
          <w:lang w:val="en-CA"/>
        </w:rPr>
      </w:pPr>
    </w:p>
    <w:p w14:paraId="3C2A9D61" w14:textId="77777777" w:rsidR="003F02A9" w:rsidRDefault="003F02A9">
      <w:pPr>
        <w:widowControl/>
        <w:rPr>
          <w:lang w:val="en-CA"/>
        </w:rPr>
      </w:pPr>
      <w:r>
        <w:rPr>
          <w:lang w:val="en-CA"/>
        </w:rPr>
        <w:t xml:space="preserve">5.1.3 </w:t>
      </w:r>
      <w:bookmarkStart w:id="535" w:name="x1-100005.1.3"/>
      <w:bookmarkEnd w:id="535"/>
      <w:r>
        <w:rPr>
          <w:lang w:val="en-CA"/>
        </w:rPr>
        <w:t>TAHB-ATB</w:t>
      </w:r>
    </w:p>
    <w:p w14:paraId="49E45C58" w14:textId="77777777" w:rsidR="003F02A9" w:rsidRDefault="003F02A9">
      <w:pPr>
        <w:widowControl/>
        <w:rPr>
          <w:lang w:val="en-CA"/>
        </w:rPr>
      </w:pPr>
    </w:p>
    <w:p w14:paraId="58B76818" w14:textId="77777777" w:rsidR="003F02A9" w:rsidRDefault="003F02A9">
      <w:pPr>
        <w:widowControl/>
        <w:sectPr w:rsidR="003F02A9">
          <w:type w:val="continuous"/>
          <w:pgSz w:w="11905" w:h="16837"/>
          <w:pgMar w:top="1440" w:right="1440" w:bottom="1440" w:left="1440" w:header="0" w:footer="0" w:gutter="0"/>
          <w:cols w:space="360"/>
          <w:noEndnote/>
        </w:sectPr>
      </w:pPr>
      <w:bookmarkStart w:id="536" w:name="x1-10001r14"/>
      <w:bookmarkEnd w:id="536"/>
    </w:p>
    <w:p w14:paraId="0F214F8A" w14:textId="73801E7A" w:rsidR="003F02A9" w:rsidRDefault="00176574">
      <w:pPr>
        <w:widowControl/>
        <w:rPr>
          <w:lang w:val="en-CA"/>
        </w:rPr>
      </w:pPr>
      <w:r>
        <w:rPr>
          <w:noProof/>
        </w:rPr>
        <w:lastRenderedPageBreak/>
        <w:drawing>
          <wp:inline distT="0" distB="0" distL="0" distR="0" wp14:anchorId="734C7777" wp14:editId="4BE035E3">
            <wp:extent cx="5686425" cy="426720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86425" cy="4267200"/>
                    </a:xfrm>
                    <a:prstGeom prst="rect">
                      <a:avLst/>
                    </a:prstGeom>
                    <a:noFill/>
                    <a:ln>
                      <a:noFill/>
                    </a:ln>
                  </pic:spPr>
                </pic:pic>
              </a:graphicData>
            </a:graphic>
          </wp:inline>
        </w:drawing>
      </w:r>
      <w:r w:rsidR="003F02A9">
        <w:rPr>
          <w:lang w:val="en-CA"/>
        </w:rPr>
        <w:br/>
      </w:r>
    </w:p>
    <w:p w14:paraId="0BF52D6A" w14:textId="77777777" w:rsidR="003F02A9" w:rsidRDefault="003F02A9">
      <w:pPr>
        <w:widowControl/>
        <w:rPr>
          <w:lang w:val="en-CA"/>
        </w:rPr>
      </w:pPr>
      <w:r>
        <w:rPr>
          <w:lang w:val="en-CA"/>
        </w:rPr>
        <w:t>Figure 14: Measured and modelled elevation data plotted against age for sites TAHB &amp; ATB. Data grouped into bins with widths of 200 years starting at 450 years before present. Bin Counts shown as a histogram at bottom of graph.</w:t>
      </w:r>
    </w:p>
    <w:p w14:paraId="57DBEB89" w14:textId="77777777" w:rsidR="003F02A9" w:rsidRDefault="003F02A9">
      <w:pPr>
        <w:widowControl/>
        <w:rPr>
          <w:lang w:val="en-CA"/>
        </w:rPr>
      </w:pPr>
    </w:p>
    <w:p w14:paraId="2AE7D12B" w14:textId="77777777" w:rsidR="003F02A9" w:rsidRDefault="003F02A9">
      <w:pPr>
        <w:widowControl/>
        <w:rPr>
          <w:lang w:val="en-CA"/>
        </w:rPr>
      </w:pPr>
      <w:r>
        <w:rPr>
          <w:lang w:val="en-CA"/>
        </w:rPr>
        <w:t xml:space="preserve">Similar to previous dataset comparisons TAHB-BATB and ATB-BATB, the combination of TAHB and ATB are constrained to ages older than 2050 years before present, but also have a much shorter range of age values that can be considered for GIA calculation, starting at 2000 and ending at around 3100 years before present. This is due to TAHB having no data available between 1250-2050 years before present, while ATB has a great deal of data in this range that </w:t>
      </w:r>
      <w:proofErr w:type="spellStart"/>
      <w:r>
        <w:rPr>
          <w:lang w:val="en-CA"/>
        </w:rPr>
        <w:t>can not</w:t>
      </w:r>
      <w:proofErr w:type="spellEnd"/>
      <w:r>
        <w:rPr>
          <w:lang w:val="en-CA"/>
        </w:rPr>
        <w:t xml:space="preserve"> be considered for this comparison. As a result, only </w:t>
      </w:r>
      <w:proofErr w:type="spellStart"/>
      <w:r>
        <w:rPr>
          <w:lang w:val="en-CA"/>
        </w:rPr>
        <w:t>datapoints</w:t>
      </w:r>
      <w:proofErr w:type="spellEnd"/>
      <w:r>
        <w:rPr>
          <w:lang w:val="en-CA"/>
        </w:rPr>
        <w:t xml:space="preserve"> between 2050 and 3250 years before present were used, resulting in relatively poor regressions (R</w:t>
      </w:r>
      <w:r>
        <w:rPr>
          <w:vertAlign w:val="superscript"/>
          <w:lang w:val="en-CA"/>
        </w:rPr>
        <w:t>2</w:t>
      </w:r>
      <w:r>
        <w:rPr>
          <w:lang w:val="en-CA"/>
        </w:rPr>
        <w:t xml:space="preserve"> values close to 0.5 where TAHB-BATB and ATB-BATB were both well above 0.7) reported in Figure </w:t>
      </w:r>
      <w:hyperlink w:anchor="x1-10002r15" w:history="1">
        <w:r>
          <w:rPr>
            <w:lang w:val="en-CA"/>
          </w:rPr>
          <w:t>15</w:t>
        </w:r>
      </w:hyperlink>
      <w:r>
        <w:rPr>
          <w:lang w:val="en-CA"/>
        </w:rPr>
        <w:t xml:space="preserve">. The weak correlation of these regressions results in a wide range for relative GIA of between 19.4-29.2 cm/century. </w:t>
      </w:r>
      <w:r>
        <w:rPr>
          <w:lang w:val="en-CA"/>
        </w:rPr>
        <w:br/>
      </w:r>
    </w:p>
    <w:p w14:paraId="1A5035C4" w14:textId="77777777" w:rsidR="003F02A9" w:rsidRDefault="003F02A9">
      <w:pPr>
        <w:widowControl/>
        <w:rPr>
          <w:lang w:val="en-CA"/>
        </w:rPr>
      </w:pPr>
    </w:p>
    <w:p w14:paraId="122B5D33" w14:textId="77777777" w:rsidR="003F02A9" w:rsidRDefault="003F02A9">
      <w:pPr>
        <w:widowControl/>
        <w:rPr>
          <w:lang w:val="en-CA"/>
        </w:rPr>
      </w:pPr>
      <w:bookmarkStart w:id="537" w:name="x1-10002r15"/>
      <w:bookmarkEnd w:id="537"/>
    </w:p>
    <w:p w14:paraId="24A31B76" w14:textId="77777777" w:rsidR="003F02A9" w:rsidRDefault="003F02A9">
      <w:pPr>
        <w:widowControl/>
      </w:pPr>
    </w:p>
    <w:tbl>
      <w:tblPr>
        <w:tblW w:w="0" w:type="auto"/>
        <w:tblInd w:w="36" w:type="dxa"/>
        <w:tblBorders>
          <w:top w:val="single" w:sz="4" w:space="0" w:color="auto"/>
          <w:left w:val="single" w:sz="4" w:space="0" w:color="auto"/>
          <w:bottom w:val="single" w:sz="4" w:space="0" w:color="auto"/>
          <w:right w:val="single" w:sz="4" w:space="0" w:color="auto"/>
        </w:tblBorders>
        <w:tblCellMar>
          <w:left w:w="36" w:type="dxa"/>
          <w:right w:w="36" w:type="dxa"/>
        </w:tblCellMar>
        <w:tblLook w:val="0000" w:firstRow="0" w:lastRow="0" w:firstColumn="0" w:lastColumn="0" w:noHBand="0" w:noVBand="0"/>
      </w:tblPr>
      <w:tblGrid>
        <w:gridCol w:w="1817"/>
        <w:gridCol w:w="78"/>
        <w:gridCol w:w="78"/>
        <w:gridCol w:w="78"/>
        <w:gridCol w:w="78"/>
        <w:gridCol w:w="1497"/>
        <w:gridCol w:w="1784"/>
        <w:gridCol w:w="1784"/>
        <w:gridCol w:w="1785"/>
      </w:tblGrid>
      <w:tr w:rsidR="003F02A9" w14:paraId="281785EA" w14:textId="77777777">
        <w:tc>
          <w:tcPr>
            <w:tcW w:w="1833" w:type="dxa"/>
            <w:tcBorders>
              <w:top w:val="single" w:sz="4" w:space="0" w:color="auto"/>
              <w:bottom w:val="single" w:sz="4" w:space="0" w:color="auto"/>
              <w:right w:val="single" w:sz="4" w:space="0" w:color="auto"/>
            </w:tcBorders>
          </w:tcPr>
          <w:p w14:paraId="20613E9C" w14:textId="77777777" w:rsidR="003F02A9" w:rsidRDefault="003F02A9">
            <w:pPr>
              <w:widowControl/>
            </w:pPr>
          </w:p>
        </w:tc>
        <w:tc>
          <w:tcPr>
            <w:tcW w:w="1798" w:type="dxa"/>
            <w:gridSpan w:val="5"/>
            <w:tcBorders>
              <w:top w:val="single" w:sz="4" w:space="0" w:color="auto"/>
              <w:left w:val="single" w:sz="4" w:space="0" w:color="auto"/>
              <w:bottom w:val="single" w:sz="4" w:space="0" w:color="auto"/>
              <w:right w:val="single" w:sz="4" w:space="0" w:color="auto"/>
            </w:tcBorders>
          </w:tcPr>
          <w:p w14:paraId="4DAB97C0" w14:textId="77777777" w:rsidR="003F02A9" w:rsidRDefault="003F02A9">
            <w:pPr>
              <w:widowControl/>
            </w:pPr>
          </w:p>
        </w:tc>
        <w:tc>
          <w:tcPr>
            <w:tcW w:w="1798" w:type="dxa"/>
            <w:tcBorders>
              <w:top w:val="single" w:sz="4" w:space="0" w:color="auto"/>
              <w:left w:val="single" w:sz="4" w:space="0" w:color="auto"/>
              <w:bottom w:val="single" w:sz="4" w:space="0" w:color="auto"/>
              <w:right w:val="single" w:sz="4" w:space="0" w:color="auto"/>
            </w:tcBorders>
          </w:tcPr>
          <w:p w14:paraId="4AE9799D" w14:textId="77777777" w:rsidR="003F02A9" w:rsidRDefault="003F02A9">
            <w:pPr>
              <w:widowControl/>
            </w:pPr>
          </w:p>
        </w:tc>
        <w:tc>
          <w:tcPr>
            <w:tcW w:w="1798" w:type="dxa"/>
            <w:tcBorders>
              <w:top w:val="single" w:sz="4" w:space="0" w:color="auto"/>
              <w:left w:val="single" w:sz="4" w:space="0" w:color="auto"/>
              <w:bottom w:val="single" w:sz="4" w:space="0" w:color="auto"/>
              <w:right w:val="single" w:sz="4" w:space="0" w:color="auto"/>
            </w:tcBorders>
          </w:tcPr>
          <w:p w14:paraId="79EB6635" w14:textId="77777777" w:rsidR="003F02A9" w:rsidRDefault="003F02A9">
            <w:pPr>
              <w:widowControl/>
            </w:pPr>
          </w:p>
        </w:tc>
        <w:tc>
          <w:tcPr>
            <w:tcW w:w="1798" w:type="dxa"/>
            <w:tcBorders>
              <w:top w:val="single" w:sz="4" w:space="0" w:color="auto"/>
              <w:left w:val="single" w:sz="4" w:space="0" w:color="auto"/>
              <w:bottom w:val="single" w:sz="4" w:space="0" w:color="auto"/>
            </w:tcBorders>
          </w:tcPr>
          <w:p w14:paraId="56BCE7DA" w14:textId="77777777" w:rsidR="003F02A9" w:rsidRDefault="003F02A9">
            <w:pPr>
              <w:widowControl/>
            </w:pPr>
          </w:p>
        </w:tc>
      </w:tr>
      <w:tr w:rsidR="003F02A9" w14:paraId="657F5618" w14:textId="77777777">
        <w:tc>
          <w:tcPr>
            <w:tcW w:w="1833" w:type="dxa"/>
            <w:tcBorders>
              <w:top w:val="single" w:sz="4" w:space="0" w:color="auto"/>
              <w:bottom w:val="single" w:sz="4" w:space="0" w:color="auto"/>
              <w:right w:val="single" w:sz="4" w:space="0" w:color="auto"/>
            </w:tcBorders>
          </w:tcPr>
          <w:p w14:paraId="2979352E" w14:textId="77777777" w:rsidR="003F02A9" w:rsidRDefault="003F02A9">
            <w:pPr>
              <w:widowControl/>
            </w:pPr>
            <w:r>
              <w:rPr>
                <w:lang w:val="en-CA"/>
              </w:rPr>
              <w:t xml:space="preserve">name </w:t>
            </w:r>
          </w:p>
        </w:tc>
        <w:tc>
          <w:tcPr>
            <w:tcW w:w="1798" w:type="dxa"/>
            <w:gridSpan w:val="5"/>
            <w:tcBorders>
              <w:top w:val="single" w:sz="4" w:space="0" w:color="auto"/>
              <w:left w:val="single" w:sz="4" w:space="0" w:color="auto"/>
              <w:bottom w:val="single" w:sz="4" w:space="0" w:color="auto"/>
              <w:right w:val="single" w:sz="4" w:space="0" w:color="auto"/>
            </w:tcBorders>
          </w:tcPr>
          <w:p w14:paraId="29F9F104" w14:textId="77777777" w:rsidR="003F02A9" w:rsidRDefault="003F02A9">
            <w:pPr>
              <w:widowControl/>
            </w:pPr>
            <w:r>
              <w:rPr>
                <w:lang w:val="en-CA"/>
              </w:rPr>
              <w:t>Slope Estimator</w:t>
            </w:r>
          </w:p>
        </w:tc>
        <w:tc>
          <w:tcPr>
            <w:tcW w:w="1798" w:type="dxa"/>
            <w:tcBorders>
              <w:top w:val="single" w:sz="4" w:space="0" w:color="auto"/>
              <w:left w:val="single" w:sz="4" w:space="0" w:color="auto"/>
              <w:bottom w:val="single" w:sz="4" w:space="0" w:color="auto"/>
              <w:right w:val="single" w:sz="4" w:space="0" w:color="auto"/>
            </w:tcBorders>
          </w:tcPr>
          <w:p w14:paraId="749FEEFB" w14:textId="77777777" w:rsidR="003F02A9" w:rsidRDefault="003F02A9">
            <w:pPr>
              <w:widowControl/>
            </w:pPr>
            <w:r>
              <w:rPr>
                <w:lang w:val="en-CA"/>
              </w:rPr>
              <w:t>Slope Error</w:t>
            </w:r>
          </w:p>
        </w:tc>
        <w:tc>
          <w:tcPr>
            <w:tcW w:w="1798" w:type="dxa"/>
            <w:tcBorders>
              <w:top w:val="single" w:sz="4" w:space="0" w:color="auto"/>
              <w:left w:val="single" w:sz="4" w:space="0" w:color="auto"/>
              <w:bottom w:val="single" w:sz="4" w:space="0" w:color="auto"/>
              <w:right w:val="single" w:sz="4" w:space="0" w:color="auto"/>
            </w:tcBorders>
          </w:tcPr>
          <w:p w14:paraId="36A00CCB" w14:textId="77777777" w:rsidR="003F02A9" w:rsidRDefault="003F02A9">
            <w:pPr>
              <w:widowControl/>
            </w:pPr>
            <w:r>
              <w:rPr>
                <w:lang w:val="en-CA"/>
              </w:rPr>
              <w:t>r Squared</w:t>
            </w:r>
          </w:p>
        </w:tc>
        <w:tc>
          <w:tcPr>
            <w:tcW w:w="1798" w:type="dxa"/>
            <w:tcBorders>
              <w:top w:val="single" w:sz="4" w:space="0" w:color="auto"/>
              <w:left w:val="single" w:sz="4" w:space="0" w:color="auto"/>
              <w:bottom w:val="single" w:sz="4" w:space="0" w:color="auto"/>
            </w:tcBorders>
          </w:tcPr>
          <w:p w14:paraId="35179A18" w14:textId="77777777" w:rsidR="003F02A9" w:rsidRDefault="003F02A9">
            <w:pPr>
              <w:widowControl/>
            </w:pPr>
            <w:r>
              <w:rPr>
                <w:lang w:val="en-CA"/>
              </w:rPr>
              <w:t xml:space="preserve">Slope C.I. (95p) </w:t>
            </w:r>
          </w:p>
        </w:tc>
      </w:tr>
      <w:tr w:rsidR="003F02A9" w14:paraId="7EA3EC24" w14:textId="77777777">
        <w:tc>
          <w:tcPr>
            <w:tcW w:w="1833" w:type="dxa"/>
            <w:tcBorders>
              <w:top w:val="single" w:sz="4" w:space="0" w:color="auto"/>
              <w:bottom w:val="single" w:sz="4" w:space="0" w:color="auto"/>
              <w:right w:val="single" w:sz="4" w:space="0" w:color="auto"/>
            </w:tcBorders>
          </w:tcPr>
          <w:p w14:paraId="6116CC94" w14:textId="77777777" w:rsidR="003F02A9" w:rsidRDefault="003F02A9">
            <w:pPr>
              <w:widowControl/>
            </w:pPr>
          </w:p>
        </w:tc>
        <w:tc>
          <w:tcPr>
            <w:tcW w:w="1798" w:type="dxa"/>
            <w:gridSpan w:val="5"/>
            <w:tcBorders>
              <w:top w:val="single" w:sz="4" w:space="0" w:color="auto"/>
              <w:left w:val="single" w:sz="4" w:space="0" w:color="auto"/>
              <w:bottom w:val="single" w:sz="4" w:space="0" w:color="auto"/>
              <w:right w:val="single" w:sz="4" w:space="0" w:color="auto"/>
            </w:tcBorders>
          </w:tcPr>
          <w:p w14:paraId="42B33F41" w14:textId="77777777" w:rsidR="003F02A9" w:rsidRDefault="003F02A9">
            <w:pPr>
              <w:widowControl/>
            </w:pPr>
          </w:p>
        </w:tc>
        <w:tc>
          <w:tcPr>
            <w:tcW w:w="1798" w:type="dxa"/>
            <w:tcBorders>
              <w:top w:val="single" w:sz="4" w:space="0" w:color="auto"/>
              <w:left w:val="single" w:sz="4" w:space="0" w:color="auto"/>
              <w:bottom w:val="single" w:sz="4" w:space="0" w:color="auto"/>
              <w:right w:val="single" w:sz="4" w:space="0" w:color="auto"/>
            </w:tcBorders>
          </w:tcPr>
          <w:p w14:paraId="718E7342" w14:textId="77777777" w:rsidR="003F02A9" w:rsidRDefault="003F02A9">
            <w:pPr>
              <w:widowControl/>
            </w:pPr>
          </w:p>
        </w:tc>
        <w:tc>
          <w:tcPr>
            <w:tcW w:w="1798" w:type="dxa"/>
            <w:tcBorders>
              <w:top w:val="single" w:sz="4" w:space="0" w:color="auto"/>
              <w:left w:val="single" w:sz="4" w:space="0" w:color="auto"/>
              <w:bottom w:val="single" w:sz="4" w:space="0" w:color="auto"/>
              <w:right w:val="single" w:sz="4" w:space="0" w:color="auto"/>
            </w:tcBorders>
          </w:tcPr>
          <w:p w14:paraId="00E8923B" w14:textId="77777777" w:rsidR="003F02A9" w:rsidRDefault="003F02A9">
            <w:pPr>
              <w:widowControl/>
            </w:pPr>
          </w:p>
        </w:tc>
        <w:tc>
          <w:tcPr>
            <w:tcW w:w="1798" w:type="dxa"/>
            <w:tcBorders>
              <w:top w:val="single" w:sz="4" w:space="0" w:color="auto"/>
              <w:left w:val="single" w:sz="4" w:space="0" w:color="auto"/>
              <w:bottom w:val="single" w:sz="4" w:space="0" w:color="auto"/>
            </w:tcBorders>
          </w:tcPr>
          <w:p w14:paraId="753EA098" w14:textId="77777777" w:rsidR="003F02A9" w:rsidRDefault="003F02A9">
            <w:pPr>
              <w:widowControl/>
            </w:pPr>
          </w:p>
        </w:tc>
      </w:tr>
      <w:tr w:rsidR="003F02A9" w14:paraId="628512AF" w14:textId="77777777">
        <w:tc>
          <w:tcPr>
            <w:tcW w:w="1833" w:type="dxa"/>
            <w:tcBorders>
              <w:top w:val="single" w:sz="4" w:space="0" w:color="auto"/>
              <w:bottom w:val="single" w:sz="4" w:space="0" w:color="auto"/>
              <w:right w:val="single" w:sz="4" w:space="0" w:color="auto"/>
            </w:tcBorders>
          </w:tcPr>
          <w:p w14:paraId="71A70F4C" w14:textId="77777777" w:rsidR="003F02A9" w:rsidRDefault="003F02A9">
            <w:pPr>
              <w:widowControl/>
            </w:pPr>
            <w:r>
              <w:rPr>
                <w:lang w:val="en-CA"/>
              </w:rPr>
              <w:t>TAHB relative to ATB model</w:t>
            </w:r>
          </w:p>
        </w:tc>
        <w:tc>
          <w:tcPr>
            <w:tcW w:w="1798" w:type="dxa"/>
            <w:gridSpan w:val="5"/>
            <w:tcBorders>
              <w:top w:val="single" w:sz="4" w:space="0" w:color="auto"/>
              <w:left w:val="single" w:sz="4" w:space="0" w:color="auto"/>
              <w:bottom w:val="single" w:sz="4" w:space="0" w:color="auto"/>
              <w:right w:val="single" w:sz="4" w:space="0" w:color="auto"/>
            </w:tcBorders>
          </w:tcPr>
          <w:p w14:paraId="3102B7F1" w14:textId="77777777" w:rsidR="003F02A9" w:rsidRDefault="003F02A9">
            <w:pPr>
              <w:widowControl/>
            </w:pPr>
            <w:r>
              <w:rPr>
                <w:lang w:val="en-CA"/>
              </w:rPr>
              <w:t xml:space="preserve">26.20553 </w:t>
            </w:r>
          </w:p>
        </w:tc>
        <w:tc>
          <w:tcPr>
            <w:tcW w:w="1798" w:type="dxa"/>
            <w:tcBorders>
              <w:top w:val="single" w:sz="4" w:space="0" w:color="auto"/>
              <w:left w:val="single" w:sz="4" w:space="0" w:color="auto"/>
              <w:bottom w:val="single" w:sz="4" w:space="0" w:color="auto"/>
              <w:right w:val="single" w:sz="4" w:space="0" w:color="auto"/>
            </w:tcBorders>
          </w:tcPr>
          <w:p w14:paraId="50577097" w14:textId="77777777" w:rsidR="003F02A9" w:rsidRDefault="003F02A9">
            <w:pPr>
              <w:widowControl/>
            </w:pPr>
            <w:r>
              <w:rPr>
                <w:lang w:val="en-CA"/>
              </w:rPr>
              <w:t xml:space="preserve">3.45025 </w:t>
            </w:r>
          </w:p>
        </w:tc>
        <w:tc>
          <w:tcPr>
            <w:tcW w:w="1798" w:type="dxa"/>
            <w:tcBorders>
              <w:top w:val="single" w:sz="4" w:space="0" w:color="auto"/>
              <w:left w:val="single" w:sz="4" w:space="0" w:color="auto"/>
              <w:bottom w:val="single" w:sz="4" w:space="0" w:color="auto"/>
              <w:right w:val="single" w:sz="4" w:space="0" w:color="auto"/>
            </w:tcBorders>
          </w:tcPr>
          <w:p w14:paraId="45873B1B" w14:textId="77777777" w:rsidR="003F02A9" w:rsidRDefault="003F02A9">
            <w:pPr>
              <w:widowControl/>
            </w:pPr>
            <w:r>
              <w:rPr>
                <w:lang w:val="en-CA"/>
              </w:rPr>
              <w:t xml:space="preserve">0.643 </w:t>
            </w:r>
          </w:p>
        </w:tc>
        <w:tc>
          <w:tcPr>
            <w:tcW w:w="1798" w:type="dxa"/>
            <w:tcBorders>
              <w:top w:val="single" w:sz="4" w:space="0" w:color="auto"/>
              <w:left w:val="single" w:sz="4" w:space="0" w:color="auto"/>
              <w:bottom w:val="single" w:sz="4" w:space="0" w:color="auto"/>
            </w:tcBorders>
          </w:tcPr>
          <w:p w14:paraId="6FF34403" w14:textId="77777777" w:rsidR="003F02A9" w:rsidRDefault="003F02A9">
            <w:pPr>
              <w:widowControl/>
            </w:pPr>
            <w:r>
              <w:rPr>
                <w:lang w:val="en-CA"/>
              </w:rPr>
              <w:t xml:space="preserve">32.96802 to 19.44304 </w:t>
            </w:r>
          </w:p>
        </w:tc>
      </w:tr>
      <w:tr w:rsidR="003F02A9" w14:paraId="716D6417" w14:textId="77777777">
        <w:tc>
          <w:tcPr>
            <w:tcW w:w="1833" w:type="dxa"/>
            <w:tcBorders>
              <w:top w:val="single" w:sz="4" w:space="0" w:color="auto"/>
              <w:bottom w:val="single" w:sz="4" w:space="0" w:color="auto"/>
              <w:right w:val="single" w:sz="4" w:space="0" w:color="auto"/>
            </w:tcBorders>
          </w:tcPr>
          <w:p w14:paraId="262ABD7C" w14:textId="77777777" w:rsidR="003F02A9" w:rsidRDefault="003F02A9">
            <w:pPr>
              <w:widowControl/>
            </w:pPr>
            <w:r>
              <w:rPr>
                <w:lang w:val="en-CA"/>
              </w:rPr>
              <w:t>ATB relative to TAHB model</w:t>
            </w:r>
          </w:p>
        </w:tc>
        <w:tc>
          <w:tcPr>
            <w:tcW w:w="1798" w:type="dxa"/>
            <w:gridSpan w:val="5"/>
            <w:tcBorders>
              <w:top w:val="single" w:sz="4" w:space="0" w:color="auto"/>
              <w:left w:val="single" w:sz="4" w:space="0" w:color="auto"/>
              <w:bottom w:val="single" w:sz="4" w:space="0" w:color="auto"/>
              <w:right w:val="single" w:sz="4" w:space="0" w:color="auto"/>
            </w:tcBorders>
          </w:tcPr>
          <w:p w14:paraId="50B405D4" w14:textId="77777777" w:rsidR="003F02A9" w:rsidRDefault="003F02A9">
            <w:pPr>
              <w:widowControl/>
            </w:pPr>
            <w:r>
              <w:rPr>
                <w:lang w:val="en-CA"/>
              </w:rPr>
              <w:t xml:space="preserve">-23.06696 </w:t>
            </w:r>
          </w:p>
        </w:tc>
        <w:tc>
          <w:tcPr>
            <w:tcW w:w="1798" w:type="dxa"/>
            <w:tcBorders>
              <w:top w:val="single" w:sz="4" w:space="0" w:color="auto"/>
              <w:left w:val="single" w:sz="4" w:space="0" w:color="auto"/>
              <w:bottom w:val="single" w:sz="4" w:space="0" w:color="auto"/>
              <w:right w:val="single" w:sz="4" w:space="0" w:color="auto"/>
            </w:tcBorders>
          </w:tcPr>
          <w:p w14:paraId="2550704E" w14:textId="77777777" w:rsidR="003F02A9" w:rsidRDefault="003F02A9">
            <w:pPr>
              <w:widowControl/>
            </w:pPr>
            <w:r>
              <w:rPr>
                <w:lang w:val="en-CA"/>
              </w:rPr>
              <w:t xml:space="preserve">3.14849 </w:t>
            </w:r>
          </w:p>
        </w:tc>
        <w:tc>
          <w:tcPr>
            <w:tcW w:w="1798" w:type="dxa"/>
            <w:tcBorders>
              <w:top w:val="single" w:sz="4" w:space="0" w:color="auto"/>
              <w:left w:val="single" w:sz="4" w:space="0" w:color="auto"/>
              <w:bottom w:val="single" w:sz="4" w:space="0" w:color="auto"/>
              <w:right w:val="single" w:sz="4" w:space="0" w:color="auto"/>
            </w:tcBorders>
          </w:tcPr>
          <w:p w14:paraId="19F13575" w14:textId="77777777" w:rsidR="003F02A9" w:rsidRDefault="003F02A9">
            <w:pPr>
              <w:widowControl/>
            </w:pPr>
            <w:r>
              <w:rPr>
                <w:lang w:val="en-CA"/>
              </w:rPr>
              <w:t xml:space="preserve">0.599 </w:t>
            </w:r>
          </w:p>
        </w:tc>
        <w:tc>
          <w:tcPr>
            <w:tcW w:w="1798" w:type="dxa"/>
            <w:tcBorders>
              <w:top w:val="single" w:sz="4" w:space="0" w:color="auto"/>
              <w:left w:val="single" w:sz="4" w:space="0" w:color="auto"/>
              <w:bottom w:val="single" w:sz="4" w:space="0" w:color="auto"/>
            </w:tcBorders>
          </w:tcPr>
          <w:p w14:paraId="559C8A2B" w14:textId="77777777" w:rsidR="003F02A9" w:rsidRDefault="003F02A9">
            <w:pPr>
              <w:widowControl/>
            </w:pPr>
            <w:r>
              <w:rPr>
                <w:lang w:val="en-CA"/>
              </w:rPr>
              <w:t>-16.89592 to -29.23801</w:t>
            </w:r>
          </w:p>
        </w:tc>
      </w:tr>
      <w:tr w:rsidR="003F02A9" w14:paraId="7C3F9CFA" w14:textId="77777777">
        <w:tc>
          <w:tcPr>
            <w:tcW w:w="1833" w:type="dxa"/>
            <w:tcBorders>
              <w:top w:val="single" w:sz="4" w:space="0" w:color="auto"/>
              <w:bottom w:val="single" w:sz="4" w:space="0" w:color="auto"/>
              <w:right w:val="single" w:sz="4" w:space="0" w:color="auto"/>
            </w:tcBorders>
          </w:tcPr>
          <w:p w14:paraId="0CA5C9B5" w14:textId="77777777" w:rsidR="003F02A9" w:rsidRDefault="003F02A9">
            <w:pPr>
              <w:widowControl/>
            </w:pPr>
          </w:p>
        </w:tc>
        <w:tc>
          <w:tcPr>
            <w:tcW w:w="1798" w:type="dxa"/>
            <w:gridSpan w:val="5"/>
            <w:tcBorders>
              <w:top w:val="single" w:sz="4" w:space="0" w:color="auto"/>
              <w:left w:val="single" w:sz="4" w:space="0" w:color="auto"/>
              <w:bottom w:val="single" w:sz="4" w:space="0" w:color="auto"/>
              <w:right w:val="single" w:sz="4" w:space="0" w:color="auto"/>
            </w:tcBorders>
          </w:tcPr>
          <w:p w14:paraId="4F37E844" w14:textId="77777777" w:rsidR="003F02A9" w:rsidRDefault="003F02A9">
            <w:pPr>
              <w:widowControl/>
            </w:pPr>
          </w:p>
        </w:tc>
        <w:tc>
          <w:tcPr>
            <w:tcW w:w="1798" w:type="dxa"/>
            <w:tcBorders>
              <w:top w:val="single" w:sz="4" w:space="0" w:color="auto"/>
              <w:left w:val="single" w:sz="4" w:space="0" w:color="auto"/>
              <w:bottom w:val="single" w:sz="4" w:space="0" w:color="auto"/>
              <w:right w:val="single" w:sz="4" w:space="0" w:color="auto"/>
            </w:tcBorders>
          </w:tcPr>
          <w:p w14:paraId="2ED6456E" w14:textId="77777777" w:rsidR="003F02A9" w:rsidRDefault="003F02A9">
            <w:pPr>
              <w:widowControl/>
            </w:pPr>
          </w:p>
        </w:tc>
        <w:tc>
          <w:tcPr>
            <w:tcW w:w="1798" w:type="dxa"/>
            <w:tcBorders>
              <w:top w:val="single" w:sz="4" w:space="0" w:color="auto"/>
              <w:left w:val="single" w:sz="4" w:space="0" w:color="auto"/>
              <w:bottom w:val="single" w:sz="4" w:space="0" w:color="auto"/>
              <w:right w:val="single" w:sz="4" w:space="0" w:color="auto"/>
            </w:tcBorders>
          </w:tcPr>
          <w:p w14:paraId="6D3266CC" w14:textId="77777777" w:rsidR="003F02A9" w:rsidRDefault="003F02A9">
            <w:pPr>
              <w:widowControl/>
            </w:pPr>
          </w:p>
        </w:tc>
        <w:tc>
          <w:tcPr>
            <w:tcW w:w="1798" w:type="dxa"/>
            <w:tcBorders>
              <w:top w:val="single" w:sz="4" w:space="0" w:color="auto"/>
              <w:left w:val="single" w:sz="4" w:space="0" w:color="auto"/>
              <w:bottom w:val="single" w:sz="4" w:space="0" w:color="auto"/>
            </w:tcBorders>
          </w:tcPr>
          <w:p w14:paraId="419E9825" w14:textId="77777777" w:rsidR="003F02A9" w:rsidRDefault="003F02A9">
            <w:pPr>
              <w:widowControl/>
            </w:pPr>
          </w:p>
        </w:tc>
      </w:tr>
      <w:tr w:rsidR="003F02A9" w14:paraId="352D7258" w14:textId="77777777">
        <w:trPr>
          <w:gridAfter w:val="4"/>
          <w:wAfter w:w="6904" w:type="dxa"/>
        </w:trPr>
        <w:tc>
          <w:tcPr>
            <w:tcW w:w="1833" w:type="dxa"/>
            <w:tcBorders>
              <w:top w:val="single" w:sz="4" w:space="0" w:color="auto"/>
              <w:bottom w:val="single" w:sz="4" w:space="0" w:color="auto"/>
              <w:right w:val="single" w:sz="4" w:space="0" w:color="auto"/>
            </w:tcBorders>
          </w:tcPr>
          <w:p w14:paraId="2F762559" w14:textId="77777777" w:rsidR="003F02A9" w:rsidRDefault="003F02A9">
            <w:pPr>
              <w:widowControl/>
            </w:pPr>
            <w:r>
              <w:rPr>
                <w:lang w:val="en-CA"/>
              </w:rPr>
              <w:t xml:space="preserve"> </w:t>
            </w:r>
          </w:p>
        </w:tc>
        <w:tc>
          <w:tcPr>
            <w:tcW w:w="72" w:type="dxa"/>
            <w:tcBorders>
              <w:top w:val="single" w:sz="4" w:space="0" w:color="auto"/>
              <w:left w:val="single" w:sz="4" w:space="0" w:color="auto"/>
              <w:bottom w:val="single" w:sz="4" w:space="0" w:color="auto"/>
              <w:right w:val="single" w:sz="4" w:space="0" w:color="auto"/>
            </w:tcBorders>
          </w:tcPr>
          <w:p w14:paraId="62838AFE" w14:textId="77777777" w:rsidR="003F02A9" w:rsidRDefault="003F02A9">
            <w:pPr>
              <w:widowControl/>
            </w:pPr>
          </w:p>
        </w:tc>
        <w:tc>
          <w:tcPr>
            <w:tcW w:w="72" w:type="dxa"/>
            <w:tcBorders>
              <w:top w:val="single" w:sz="4" w:space="0" w:color="auto"/>
              <w:left w:val="single" w:sz="4" w:space="0" w:color="auto"/>
              <w:bottom w:val="single" w:sz="4" w:space="0" w:color="auto"/>
              <w:right w:val="single" w:sz="4" w:space="0" w:color="auto"/>
            </w:tcBorders>
          </w:tcPr>
          <w:p w14:paraId="6B780CEF" w14:textId="77777777" w:rsidR="003F02A9" w:rsidRDefault="003F02A9">
            <w:pPr>
              <w:widowControl/>
            </w:pPr>
          </w:p>
        </w:tc>
        <w:tc>
          <w:tcPr>
            <w:tcW w:w="72" w:type="dxa"/>
            <w:tcBorders>
              <w:top w:val="single" w:sz="4" w:space="0" w:color="auto"/>
              <w:left w:val="single" w:sz="4" w:space="0" w:color="auto"/>
              <w:bottom w:val="single" w:sz="4" w:space="0" w:color="auto"/>
              <w:right w:val="single" w:sz="4" w:space="0" w:color="auto"/>
            </w:tcBorders>
          </w:tcPr>
          <w:p w14:paraId="779524C8" w14:textId="77777777" w:rsidR="003F02A9" w:rsidRDefault="003F02A9">
            <w:pPr>
              <w:widowControl/>
            </w:pPr>
          </w:p>
        </w:tc>
        <w:tc>
          <w:tcPr>
            <w:tcW w:w="72" w:type="dxa"/>
            <w:tcBorders>
              <w:top w:val="single" w:sz="4" w:space="0" w:color="auto"/>
              <w:left w:val="single" w:sz="4" w:space="0" w:color="auto"/>
              <w:bottom w:val="single" w:sz="4" w:space="0" w:color="auto"/>
            </w:tcBorders>
          </w:tcPr>
          <w:p w14:paraId="2FB10584" w14:textId="77777777" w:rsidR="003F02A9" w:rsidRDefault="003F02A9">
            <w:pPr>
              <w:widowControl/>
            </w:pPr>
          </w:p>
        </w:tc>
      </w:tr>
    </w:tbl>
    <w:p w14:paraId="2B886832" w14:textId="77777777" w:rsidR="003F02A9" w:rsidRDefault="003F02A9">
      <w:pPr>
        <w:widowControl/>
      </w:pPr>
    </w:p>
    <w:p w14:paraId="2B1211EB" w14:textId="77777777" w:rsidR="003F02A9" w:rsidRDefault="003F02A9">
      <w:pPr>
        <w:widowControl/>
        <w:rPr>
          <w:lang w:val="en-CA"/>
        </w:rPr>
      </w:pPr>
      <w:r>
        <w:rPr>
          <w:lang w:val="en-CA"/>
        </w:rPr>
        <w:t>Figure 15: TAHB-ATB Regression output parameters</w:t>
      </w:r>
    </w:p>
    <w:p w14:paraId="6F463059" w14:textId="77777777" w:rsidR="003F02A9" w:rsidRDefault="003F02A9">
      <w:pPr>
        <w:widowControl/>
        <w:rPr>
          <w:lang w:val="en-CA"/>
        </w:rPr>
      </w:pPr>
    </w:p>
    <w:p w14:paraId="72B9A736" w14:textId="77777777" w:rsidR="003F02A9" w:rsidRDefault="003F02A9">
      <w:pPr>
        <w:widowControl/>
        <w:rPr>
          <w:lang w:val="en-CA"/>
        </w:rPr>
      </w:pPr>
    </w:p>
    <w:p w14:paraId="5750BD93" w14:textId="77777777" w:rsidR="003F02A9" w:rsidRDefault="003F02A9">
      <w:pPr>
        <w:widowControl/>
        <w:rPr>
          <w:lang w:val="en-CA"/>
        </w:rPr>
      </w:pPr>
    </w:p>
    <w:p w14:paraId="4F858D17" w14:textId="77777777" w:rsidR="003F02A9" w:rsidRDefault="003F02A9">
      <w:pPr>
        <w:widowControl/>
        <w:sectPr w:rsidR="003F02A9">
          <w:type w:val="continuous"/>
          <w:pgSz w:w="11905" w:h="16837"/>
          <w:pgMar w:top="1440" w:right="1440" w:bottom="1440" w:left="1440" w:header="0" w:footer="0" w:gutter="0"/>
          <w:cols w:space="360"/>
          <w:noEndnote/>
        </w:sectPr>
      </w:pPr>
      <w:bookmarkStart w:id="538" w:name="x1-10003r16"/>
      <w:bookmarkEnd w:id="538"/>
    </w:p>
    <w:p w14:paraId="51827948" w14:textId="20BA1399" w:rsidR="003F02A9" w:rsidRDefault="00176574">
      <w:pPr>
        <w:widowControl/>
        <w:rPr>
          <w:lang w:val="en-CA"/>
        </w:rPr>
      </w:pPr>
      <w:r>
        <w:rPr>
          <w:noProof/>
        </w:rPr>
        <w:drawing>
          <wp:inline distT="0" distB="0" distL="0" distR="0" wp14:anchorId="578FF921" wp14:editId="6DD1B282">
            <wp:extent cx="5638800" cy="37623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38800" cy="3762375"/>
                    </a:xfrm>
                    <a:prstGeom prst="rect">
                      <a:avLst/>
                    </a:prstGeom>
                    <a:noFill/>
                    <a:ln>
                      <a:noFill/>
                    </a:ln>
                  </pic:spPr>
                </pic:pic>
              </a:graphicData>
            </a:graphic>
          </wp:inline>
        </w:drawing>
      </w:r>
      <w:r w:rsidR="003F02A9">
        <w:rPr>
          <w:lang w:val="en-CA"/>
        </w:rPr>
        <w:br/>
      </w:r>
    </w:p>
    <w:p w14:paraId="15739567" w14:textId="77777777" w:rsidR="003F02A9" w:rsidRDefault="003F02A9">
      <w:pPr>
        <w:widowControl/>
        <w:rPr>
          <w:lang w:val="en-CA"/>
        </w:rPr>
      </w:pPr>
      <w:r>
        <w:rPr>
          <w:lang w:val="en-CA"/>
        </w:rPr>
        <w:t>Figure 16: Differences in elevation measured from the TAHB data to the ATB model. 95p Bootstrap of the main regression rendered in red around the estimator version of the regression (rendered as a solid green line).</w:t>
      </w:r>
    </w:p>
    <w:p w14:paraId="0E374685" w14:textId="77777777" w:rsidR="003F02A9" w:rsidRDefault="003F02A9">
      <w:pPr>
        <w:widowControl/>
        <w:rPr>
          <w:lang w:val="en-CA"/>
        </w:rPr>
      </w:pPr>
    </w:p>
    <w:p w14:paraId="79991555" w14:textId="77777777" w:rsidR="003F02A9" w:rsidRDefault="003F02A9">
      <w:pPr>
        <w:widowControl/>
        <w:rPr>
          <w:lang w:val="en-CA"/>
        </w:rPr>
      </w:pPr>
    </w:p>
    <w:p w14:paraId="00D466DA" w14:textId="77777777" w:rsidR="003F02A9" w:rsidRDefault="003F02A9">
      <w:pPr>
        <w:widowControl/>
        <w:rPr>
          <w:lang w:val="en-CA"/>
        </w:rPr>
      </w:pPr>
    </w:p>
    <w:p w14:paraId="6F7A6E2B" w14:textId="77777777" w:rsidR="003F02A9" w:rsidRDefault="003F02A9">
      <w:pPr>
        <w:widowControl/>
        <w:sectPr w:rsidR="003F02A9">
          <w:type w:val="continuous"/>
          <w:pgSz w:w="11905" w:h="16837"/>
          <w:pgMar w:top="1440" w:right="1440" w:bottom="1440" w:left="1440" w:header="0" w:footer="0" w:gutter="0"/>
          <w:cols w:space="360"/>
          <w:noEndnote/>
        </w:sectPr>
      </w:pPr>
      <w:bookmarkStart w:id="539" w:name="x1-10004r17"/>
      <w:bookmarkEnd w:id="539"/>
    </w:p>
    <w:p w14:paraId="46E15192" w14:textId="19E99140" w:rsidR="003F02A9" w:rsidRDefault="00176574">
      <w:pPr>
        <w:widowControl/>
        <w:rPr>
          <w:lang w:val="en-CA"/>
        </w:rPr>
      </w:pPr>
      <w:r>
        <w:rPr>
          <w:noProof/>
        </w:rPr>
        <w:lastRenderedPageBreak/>
        <w:drawing>
          <wp:inline distT="0" distB="0" distL="0" distR="0" wp14:anchorId="49554C37" wp14:editId="61C33C34">
            <wp:extent cx="5638800" cy="37623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38800" cy="3762375"/>
                    </a:xfrm>
                    <a:prstGeom prst="rect">
                      <a:avLst/>
                    </a:prstGeom>
                    <a:noFill/>
                    <a:ln>
                      <a:noFill/>
                    </a:ln>
                  </pic:spPr>
                </pic:pic>
              </a:graphicData>
            </a:graphic>
          </wp:inline>
        </w:drawing>
      </w:r>
      <w:r w:rsidR="003F02A9">
        <w:rPr>
          <w:lang w:val="en-CA"/>
        </w:rPr>
        <w:br/>
      </w:r>
    </w:p>
    <w:p w14:paraId="4D032D46" w14:textId="77777777" w:rsidR="003F02A9" w:rsidRDefault="003F02A9">
      <w:pPr>
        <w:widowControl/>
        <w:rPr>
          <w:lang w:val="en-CA"/>
        </w:rPr>
      </w:pPr>
      <w:r>
        <w:rPr>
          <w:lang w:val="en-CA"/>
        </w:rPr>
        <w:t>Figure 17: Differences in elevation measured from the ATB data to the TAHB model. 95p Bootstrap of the main regression rendered in green around the estimator version of the regression (rendered as a solid red line).</w:t>
      </w:r>
    </w:p>
    <w:p w14:paraId="0DECAB1A" w14:textId="77777777" w:rsidR="003F02A9" w:rsidRDefault="003F02A9">
      <w:pPr>
        <w:widowControl/>
        <w:rPr>
          <w:lang w:val="en-CA"/>
        </w:rPr>
      </w:pPr>
    </w:p>
    <w:p w14:paraId="4B6CC1A9" w14:textId="77777777" w:rsidR="003F02A9" w:rsidRDefault="003F02A9">
      <w:pPr>
        <w:widowControl/>
        <w:rPr>
          <w:lang w:val="en-CA"/>
        </w:rPr>
      </w:pPr>
    </w:p>
    <w:p w14:paraId="264E5999" w14:textId="77777777" w:rsidR="003F02A9" w:rsidRDefault="003F02A9">
      <w:pPr>
        <w:widowControl/>
        <w:rPr>
          <w:lang w:val="en-CA"/>
        </w:rPr>
      </w:pPr>
      <w:r>
        <w:rPr>
          <w:lang w:val="en-CA"/>
        </w:rPr>
        <w:t xml:space="preserve">5.1.4 </w:t>
      </w:r>
      <w:bookmarkStart w:id="540" w:name="x1-110005.1.4"/>
      <w:bookmarkEnd w:id="540"/>
      <w:r>
        <w:rPr>
          <w:lang w:val="en-CA"/>
        </w:rPr>
        <w:t>GTB-BATB</w:t>
      </w:r>
    </w:p>
    <w:p w14:paraId="26CFF6F5" w14:textId="77777777" w:rsidR="003F02A9" w:rsidRDefault="003F02A9">
      <w:pPr>
        <w:widowControl/>
        <w:rPr>
          <w:lang w:val="en-CA"/>
        </w:rPr>
      </w:pPr>
    </w:p>
    <w:p w14:paraId="1341ED92" w14:textId="77777777" w:rsidR="003F02A9" w:rsidRDefault="003F02A9">
      <w:pPr>
        <w:widowControl/>
        <w:sectPr w:rsidR="003F02A9">
          <w:type w:val="continuous"/>
          <w:pgSz w:w="11905" w:h="16837"/>
          <w:pgMar w:top="1440" w:right="1440" w:bottom="1440" w:left="1440" w:header="0" w:footer="0" w:gutter="0"/>
          <w:cols w:space="360"/>
          <w:noEndnote/>
        </w:sectPr>
      </w:pPr>
      <w:bookmarkStart w:id="541" w:name="x1-11001r18"/>
      <w:bookmarkEnd w:id="541"/>
    </w:p>
    <w:p w14:paraId="6343C856" w14:textId="439DC95A" w:rsidR="003F02A9" w:rsidRDefault="00176574">
      <w:pPr>
        <w:widowControl/>
        <w:rPr>
          <w:lang w:val="en-CA"/>
        </w:rPr>
      </w:pPr>
      <w:r>
        <w:rPr>
          <w:noProof/>
        </w:rPr>
        <w:lastRenderedPageBreak/>
        <w:drawing>
          <wp:inline distT="0" distB="0" distL="0" distR="0" wp14:anchorId="6859C307" wp14:editId="27D22337">
            <wp:extent cx="5686425" cy="426720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86425" cy="4267200"/>
                    </a:xfrm>
                    <a:prstGeom prst="rect">
                      <a:avLst/>
                    </a:prstGeom>
                    <a:noFill/>
                    <a:ln>
                      <a:noFill/>
                    </a:ln>
                  </pic:spPr>
                </pic:pic>
              </a:graphicData>
            </a:graphic>
          </wp:inline>
        </w:drawing>
      </w:r>
      <w:r w:rsidR="003F02A9">
        <w:rPr>
          <w:lang w:val="en-CA"/>
        </w:rPr>
        <w:br/>
      </w:r>
    </w:p>
    <w:p w14:paraId="3A698454" w14:textId="77777777" w:rsidR="003F02A9" w:rsidRDefault="003F02A9">
      <w:pPr>
        <w:widowControl/>
        <w:rPr>
          <w:lang w:val="en-CA"/>
        </w:rPr>
      </w:pPr>
      <w:r>
        <w:rPr>
          <w:lang w:val="en-CA"/>
        </w:rPr>
        <w:t>Figure 18: Measured and modelled elevation data plotted against age for sites GTB &amp; BATB. Data grouped into bins with widths of 200 years starting at 450 years before present. Bin Counts shown as a histogram at bottom of graph.</w:t>
      </w:r>
    </w:p>
    <w:p w14:paraId="7D06525E" w14:textId="77777777" w:rsidR="003F02A9" w:rsidRDefault="003F02A9">
      <w:pPr>
        <w:widowControl/>
        <w:rPr>
          <w:lang w:val="en-CA"/>
        </w:rPr>
      </w:pPr>
    </w:p>
    <w:p w14:paraId="7692E7C4" w14:textId="77777777" w:rsidR="003F02A9" w:rsidRDefault="003F02A9">
      <w:pPr>
        <w:widowControl/>
        <w:rPr>
          <w:lang w:val="en-CA"/>
        </w:rPr>
      </w:pPr>
      <w:r>
        <w:rPr>
          <w:lang w:val="en-CA"/>
        </w:rPr>
        <w:t xml:space="preserve">The GTB BATB combination has data available for both datasets from 1050 to 3050 years before present with a gap in coverage from 1850 to 2050 years before present. The first case of the 75% difference </w:t>
      </w:r>
      <w:proofErr w:type="spellStart"/>
      <w:r>
        <w:rPr>
          <w:lang w:val="en-CA"/>
        </w:rPr>
        <w:t>cutoff</w:t>
      </w:r>
      <w:proofErr w:type="spellEnd"/>
      <w:r>
        <w:rPr>
          <w:lang w:val="en-CA"/>
        </w:rPr>
        <w:t xml:space="preserve"> rule for bin inclusion has its first appearance here as only the oldest shoreline available from GTB falls inside of the 2850-3050 years before present window, causing the entire window to be used if the only criteria was both dataset counts within that window being non-zero. The 75% </w:t>
      </w:r>
      <w:proofErr w:type="spellStart"/>
      <w:r>
        <w:rPr>
          <w:lang w:val="en-CA"/>
        </w:rPr>
        <w:t>cutoff</w:t>
      </w:r>
      <w:proofErr w:type="spellEnd"/>
      <w:r>
        <w:rPr>
          <w:lang w:val="en-CA"/>
        </w:rPr>
        <w:t xml:space="preserve"> prevents this window from being used in this case, as the counts for the bin at 2850-3050 years before present differ by 120% between GTB and BATB. This rule is useful in identifying areas of the dataset where both sites have data available, but the density of one of the datasets in that region is low enough to potentially cause inaccurate predictions where modelled elevation extends a long distance between measured </w:t>
      </w:r>
      <w:proofErr w:type="spellStart"/>
      <w:r>
        <w:rPr>
          <w:lang w:val="en-CA"/>
        </w:rPr>
        <w:t>datapoints</w:t>
      </w:r>
      <w:proofErr w:type="spellEnd"/>
      <w:r>
        <w:rPr>
          <w:lang w:val="en-CA"/>
        </w:rPr>
        <w:t xml:space="preserve">. The regressions plotted in Figures </w:t>
      </w:r>
      <w:hyperlink w:anchor="x1-11003r20" w:history="1">
        <w:r>
          <w:rPr>
            <w:lang w:val="en-CA"/>
          </w:rPr>
          <w:t>20</w:t>
        </w:r>
      </w:hyperlink>
      <w:r>
        <w:rPr>
          <w:lang w:val="en-CA"/>
        </w:rPr>
        <w:t xml:space="preserve"> &amp; </w:t>
      </w:r>
      <w:hyperlink w:anchor="x1-11004r21" w:history="1">
        <w:r>
          <w:rPr>
            <w:lang w:val="en-CA"/>
          </w:rPr>
          <w:t>21</w:t>
        </w:r>
      </w:hyperlink>
      <w:r>
        <w:rPr>
          <w:lang w:val="en-CA"/>
        </w:rPr>
        <w:t xml:space="preserve"> are listed in Figure </w:t>
      </w:r>
      <w:hyperlink w:anchor="x1-11002r19" w:history="1">
        <w:r>
          <w:rPr>
            <w:lang w:val="en-CA"/>
          </w:rPr>
          <w:t>19</w:t>
        </w:r>
      </w:hyperlink>
      <w:r>
        <w:rPr>
          <w:lang w:val="en-CA"/>
        </w:rPr>
        <w:t>. The R</w:t>
      </w:r>
      <w:r>
        <w:rPr>
          <w:vertAlign w:val="superscript"/>
          <w:lang w:val="en-CA"/>
        </w:rPr>
        <w:t>2</w:t>
      </w:r>
      <w:r>
        <w:rPr>
          <w:lang w:val="en-CA"/>
        </w:rPr>
        <w:t xml:space="preserve"> values for both regressions are well over 0.8, and the ranges for relative GIA listed under the ”Slope C.I. (95p)” column agree to within less than 1 cm/century, producing one of the most well constrained values seen in this paper at 10.5-13.4 cm/century (a range of less than 3 cm/century). </w:t>
      </w:r>
      <w:r>
        <w:rPr>
          <w:lang w:val="en-CA"/>
        </w:rPr>
        <w:br/>
      </w:r>
    </w:p>
    <w:p w14:paraId="7CD241B6" w14:textId="77777777" w:rsidR="003F02A9" w:rsidRDefault="003F02A9">
      <w:pPr>
        <w:widowControl/>
        <w:rPr>
          <w:lang w:val="en-CA"/>
        </w:rPr>
      </w:pPr>
    </w:p>
    <w:p w14:paraId="292FD888" w14:textId="77777777" w:rsidR="003F02A9" w:rsidRDefault="003F02A9">
      <w:pPr>
        <w:widowControl/>
        <w:rPr>
          <w:lang w:val="en-CA"/>
        </w:rPr>
      </w:pPr>
      <w:bookmarkStart w:id="542" w:name="x1-11002r19"/>
      <w:bookmarkEnd w:id="542"/>
    </w:p>
    <w:p w14:paraId="2B92A529" w14:textId="77777777" w:rsidR="003F02A9" w:rsidRDefault="003F02A9">
      <w:pPr>
        <w:widowControl/>
      </w:pPr>
    </w:p>
    <w:tbl>
      <w:tblPr>
        <w:tblW w:w="0" w:type="auto"/>
        <w:tblInd w:w="36" w:type="dxa"/>
        <w:tblBorders>
          <w:top w:val="single" w:sz="4" w:space="0" w:color="auto"/>
          <w:left w:val="single" w:sz="4" w:space="0" w:color="auto"/>
          <w:bottom w:val="single" w:sz="4" w:space="0" w:color="auto"/>
          <w:right w:val="single" w:sz="4" w:space="0" w:color="auto"/>
        </w:tblBorders>
        <w:tblCellMar>
          <w:left w:w="36" w:type="dxa"/>
          <w:right w:w="36" w:type="dxa"/>
        </w:tblCellMar>
        <w:tblLook w:val="0000" w:firstRow="0" w:lastRow="0" w:firstColumn="0" w:lastColumn="0" w:noHBand="0" w:noVBand="0"/>
      </w:tblPr>
      <w:tblGrid>
        <w:gridCol w:w="1817"/>
        <w:gridCol w:w="78"/>
        <w:gridCol w:w="78"/>
        <w:gridCol w:w="78"/>
        <w:gridCol w:w="78"/>
        <w:gridCol w:w="1497"/>
        <w:gridCol w:w="1784"/>
        <w:gridCol w:w="1784"/>
        <w:gridCol w:w="1785"/>
      </w:tblGrid>
      <w:tr w:rsidR="003F02A9" w14:paraId="0F479C5D" w14:textId="77777777">
        <w:tc>
          <w:tcPr>
            <w:tcW w:w="1833" w:type="dxa"/>
            <w:tcBorders>
              <w:top w:val="single" w:sz="4" w:space="0" w:color="auto"/>
              <w:bottom w:val="single" w:sz="4" w:space="0" w:color="auto"/>
              <w:right w:val="single" w:sz="4" w:space="0" w:color="auto"/>
            </w:tcBorders>
          </w:tcPr>
          <w:p w14:paraId="33D6E1DF" w14:textId="77777777" w:rsidR="003F02A9" w:rsidRDefault="003F02A9">
            <w:pPr>
              <w:widowControl/>
            </w:pPr>
          </w:p>
        </w:tc>
        <w:tc>
          <w:tcPr>
            <w:tcW w:w="1798" w:type="dxa"/>
            <w:gridSpan w:val="5"/>
            <w:tcBorders>
              <w:top w:val="single" w:sz="4" w:space="0" w:color="auto"/>
              <w:left w:val="single" w:sz="4" w:space="0" w:color="auto"/>
              <w:bottom w:val="single" w:sz="4" w:space="0" w:color="auto"/>
              <w:right w:val="single" w:sz="4" w:space="0" w:color="auto"/>
            </w:tcBorders>
          </w:tcPr>
          <w:p w14:paraId="55A408E5" w14:textId="77777777" w:rsidR="003F02A9" w:rsidRDefault="003F02A9">
            <w:pPr>
              <w:widowControl/>
            </w:pPr>
          </w:p>
        </w:tc>
        <w:tc>
          <w:tcPr>
            <w:tcW w:w="1798" w:type="dxa"/>
            <w:tcBorders>
              <w:top w:val="single" w:sz="4" w:space="0" w:color="auto"/>
              <w:left w:val="single" w:sz="4" w:space="0" w:color="auto"/>
              <w:bottom w:val="single" w:sz="4" w:space="0" w:color="auto"/>
              <w:right w:val="single" w:sz="4" w:space="0" w:color="auto"/>
            </w:tcBorders>
          </w:tcPr>
          <w:p w14:paraId="10F60DB7" w14:textId="77777777" w:rsidR="003F02A9" w:rsidRDefault="003F02A9">
            <w:pPr>
              <w:widowControl/>
            </w:pPr>
          </w:p>
        </w:tc>
        <w:tc>
          <w:tcPr>
            <w:tcW w:w="1798" w:type="dxa"/>
            <w:tcBorders>
              <w:top w:val="single" w:sz="4" w:space="0" w:color="auto"/>
              <w:left w:val="single" w:sz="4" w:space="0" w:color="auto"/>
              <w:bottom w:val="single" w:sz="4" w:space="0" w:color="auto"/>
              <w:right w:val="single" w:sz="4" w:space="0" w:color="auto"/>
            </w:tcBorders>
          </w:tcPr>
          <w:p w14:paraId="4A78D4C3" w14:textId="77777777" w:rsidR="003F02A9" w:rsidRDefault="003F02A9">
            <w:pPr>
              <w:widowControl/>
            </w:pPr>
          </w:p>
        </w:tc>
        <w:tc>
          <w:tcPr>
            <w:tcW w:w="1798" w:type="dxa"/>
            <w:tcBorders>
              <w:top w:val="single" w:sz="4" w:space="0" w:color="auto"/>
              <w:left w:val="single" w:sz="4" w:space="0" w:color="auto"/>
              <w:bottom w:val="single" w:sz="4" w:space="0" w:color="auto"/>
            </w:tcBorders>
          </w:tcPr>
          <w:p w14:paraId="188707EC" w14:textId="77777777" w:rsidR="003F02A9" w:rsidRDefault="003F02A9">
            <w:pPr>
              <w:widowControl/>
            </w:pPr>
          </w:p>
        </w:tc>
      </w:tr>
      <w:tr w:rsidR="003F02A9" w14:paraId="7EF4A9D3" w14:textId="77777777">
        <w:tc>
          <w:tcPr>
            <w:tcW w:w="1833" w:type="dxa"/>
            <w:tcBorders>
              <w:top w:val="single" w:sz="4" w:space="0" w:color="auto"/>
              <w:bottom w:val="single" w:sz="4" w:space="0" w:color="auto"/>
              <w:right w:val="single" w:sz="4" w:space="0" w:color="auto"/>
            </w:tcBorders>
          </w:tcPr>
          <w:p w14:paraId="49465508" w14:textId="77777777" w:rsidR="003F02A9" w:rsidRDefault="003F02A9">
            <w:pPr>
              <w:widowControl/>
            </w:pPr>
            <w:r>
              <w:rPr>
                <w:lang w:val="en-CA"/>
              </w:rPr>
              <w:t xml:space="preserve">name </w:t>
            </w:r>
          </w:p>
        </w:tc>
        <w:tc>
          <w:tcPr>
            <w:tcW w:w="1798" w:type="dxa"/>
            <w:gridSpan w:val="5"/>
            <w:tcBorders>
              <w:top w:val="single" w:sz="4" w:space="0" w:color="auto"/>
              <w:left w:val="single" w:sz="4" w:space="0" w:color="auto"/>
              <w:bottom w:val="single" w:sz="4" w:space="0" w:color="auto"/>
              <w:right w:val="single" w:sz="4" w:space="0" w:color="auto"/>
            </w:tcBorders>
          </w:tcPr>
          <w:p w14:paraId="2A38E50E" w14:textId="77777777" w:rsidR="003F02A9" w:rsidRDefault="003F02A9">
            <w:pPr>
              <w:widowControl/>
            </w:pPr>
            <w:r>
              <w:rPr>
                <w:lang w:val="en-CA"/>
              </w:rPr>
              <w:t>Slope Estimator</w:t>
            </w:r>
          </w:p>
        </w:tc>
        <w:tc>
          <w:tcPr>
            <w:tcW w:w="1798" w:type="dxa"/>
            <w:tcBorders>
              <w:top w:val="single" w:sz="4" w:space="0" w:color="auto"/>
              <w:left w:val="single" w:sz="4" w:space="0" w:color="auto"/>
              <w:bottom w:val="single" w:sz="4" w:space="0" w:color="auto"/>
              <w:right w:val="single" w:sz="4" w:space="0" w:color="auto"/>
            </w:tcBorders>
          </w:tcPr>
          <w:p w14:paraId="63B8190F" w14:textId="77777777" w:rsidR="003F02A9" w:rsidRDefault="003F02A9">
            <w:pPr>
              <w:widowControl/>
            </w:pPr>
            <w:r>
              <w:rPr>
                <w:lang w:val="en-CA"/>
              </w:rPr>
              <w:t>Slope Error</w:t>
            </w:r>
          </w:p>
        </w:tc>
        <w:tc>
          <w:tcPr>
            <w:tcW w:w="1798" w:type="dxa"/>
            <w:tcBorders>
              <w:top w:val="single" w:sz="4" w:space="0" w:color="auto"/>
              <w:left w:val="single" w:sz="4" w:space="0" w:color="auto"/>
              <w:bottom w:val="single" w:sz="4" w:space="0" w:color="auto"/>
              <w:right w:val="single" w:sz="4" w:space="0" w:color="auto"/>
            </w:tcBorders>
          </w:tcPr>
          <w:p w14:paraId="28A63F86" w14:textId="77777777" w:rsidR="003F02A9" w:rsidRDefault="003F02A9">
            <w:pPr>
              <w:widowControl/>
            </w:pPr>
            <w:r>
              <w:rPr>
                <w:lang w:val="en-CA"/>
              </w:rPr>
              <w:t>r Squared</w:t>
            </w:r>
          </w:p>
        </w:tc>
        <w:tc>
          <w:tcPr>
            <w:tcW w:w="1798" w:type="dxa"/>
            <w:tcBorders>
              <w:top w:val="single" w:sz="4" w:space="0" w:color="auto"/>
              <w:left w:val="single" w:sz="4" w:space="0" w:color="auto"/>
              <w:bottom w:val="single" w:sz="4" w:space="0" w:color="auto"/>
            </w:tcBorders>
          </w:tcPr>
          <w:p w14:paraId="0CDFC0D0" w14:textId="77777777" w:rsidR="003F02A9" w:rsidRDefault="003F02A9">
            <w:pPr>
              <w:widowControl/>
            </w:pPr>
            <w:r>
              <w:rPr>
                <w:lang w:val="en-CA"/>
              </w:rPr>
              <w:t xml:space="preserve">Slope C.I. (95p) </w:t>
            </w:r>
          </w:p>
        </w:tc>
      </w:tr>
      <w:tr w:rsidR="003F02A9" w14:paraId="109B48FD" w14:textId="77777777">
        <w:tc>
          <w:tcPr>
            <w:tcW w:w="1833" w:type="dxa"/>
            <w:tcBorders>
              <w:top w:val="single" w:sz="4" w:space="0" w:color="auto"/>
              <w:bottom w:val="single" w:sz="4" w:space="0" w:color="auto"/>
              <w:right w:val="single" w:sz="4" w:space="0" w:color="auto"/>
            </w:tcBorders>
          </w:tcPr>
          <w:p w14:paraId="0B2401AF" w14:textId="77777777" w:rsidR="003F02A9" w:rsidRDefault="003F02A9">
            <w:pPr>
              <w:widowControl/>
            </w:pPr>
          </w:p>
        </w:tc>
        <w:tc>
          <w:tcPr>
            <w:tcW w:w="1798" w:type="dxa"/>
            <w:gridSpan w:val="5"/>
            <w:tcBorders>
              <w:top w:val="single" w:sz="4" w:space="0" w:color="auto"/>
              <w:left w:val="single" w:sz="4" w:space="0" w:color="auto"/>
              <w:bottom w:val="single" w:sz="4" w:space="0" w:color="auto"/>
              <w:right w:val="single" w:sz="4" w:space="0" w:color="auto"/>
            </w:tcBorders>
          </w:tcPr>
          <w:p w14:paraId="7F615E21" w14:textId="77777777" w:rsidR="003F02A9" w:rsidRDefault="003F02A9">
            <w:pPr>
              <w:widowControl/>
            </w:pPr>
          </w:p>
        </w:tc>
        <w:tc>
          <w:tcPr>
            <w:tcW w:w="1798" w:type="dxa"/>
            <w:tcBorders>
              <w:top w:val="single" w:sz="4" w:space="0" w:color="auto"/>
              <w:left w:val="single" w:sz="4" w:space="0" w:color="auto"/>
              <w:bottom w:val="single" w:sz="4" w:space="0" w:color="auto"/>
              <w:right w:val="single" w:sz="4" w:space="0" w:color="auto"/>
            </w:tcBorders>
          </w:tcPr>
          <w:p w14:paraId="556503BC" w14:textId="77777777" w:rsidR="003F02A9" w:rsidRDefault="003F02A9">
            <w:pPr>
              <w:widowControl/>
            </w:pPr>
          </w:p>
        </w:tc>
        <w:tc>
          <w:tcPr>
            <w:tcW w:w="1798" w:type="dxa"/>
            <w:tcBorders>
              <w:top w:val="single" w:sz="4" w:space="0" w:color="auto"/>
              <w:left w:val="single" w:sz="4" w:space="0" w:color="auto"/>
              <w:bottom w:val="single" w:sz="4" w:space="0" w:color="auto"/>
              <w:right w:val="single" w:sz="4" w:space="0" w:color="auto"/>
            </w:tcBorders>
          </w:tcPr>
          <w:p w14:paraId="1F4D24EE" w14:textId="77777777" w:rsidR="003F02A9" w:rsidRDefault="003F02A9">
            <w:pPr>
              <w:widowControl/>
            </w:pPr>
          </w:p>
        </w:tc>
        <w:tc>
          <w:tcPr>
            <w:tcW w:w="1798" w:type="dxa"/>
            <w:tcBorders>
              <w:top w:val="single" w:sz="4" w:space="0" w:color="auto"/>
              <w:left w:val="single" w:sz="4" w:space="0" w:color="auto"/>
              <w:bottom w:val="single" w:sz="4" w:space="0" w:color="auto"/>
            </w:tcBorders>
          </w:tcPr>
          <w:p w14:paraId="6D8E8BEF" w14:textId="77777777" w:rsidR="003F02A9" w:rsidRDefault="003F02A9">
            <w:pPr>
              <w:widowControl/>
            </w:pPr>
          </w:p>
        </w:tc>
      </w:tr>
      <w:tr w:rsidR="003F02A9" w14:paraId="3A6E5452" w14:textId="77777777">
        <w:tc>
          <w:tcPr>
            <w:tcW w:w="1833" w:type="dxa"/>
            <w:tcBorders>
              <w:top w:val="single" w:sz="4" w:space="0" w:color="auto"/>
              <w:bottom w:val="single" w:sz="4" w:space="0" w:color="auto"/>
              <w:right w:val="single" w:sz="4" w:space="0" w:color="auto"/>
            </w:tcBorders>
          </w:tcPr>
          <w:p w14:paraId="304BBA73" w14:textId="77777777" w:rsidR="003F02A9" w:rsidRDefault="003F02A9">
            <w:pPr>
              <w:widowControl/>
            </w:pPr>
            <w:r>
              <w:rPr>
                <w:lang w:val="en-CA"/>
              </w:rPr>
              <w:t>GTB relative to BATB model</w:t>
            </w:r>
          </w:p>
        </w:tc>
        <w:tc>
          <w:tcPr>
            <w:tcW w:w="1798" w:type="dxa"/>
            <w:gridSpan w:val="5"/>
            <w:tcBorders>
              <w:top w:val="single" w:sz="4" w:space="0" w:color="auto"/>
              <w:left w:val="single" w:sz="4" w:space="0" w:color="auto"/>
              <w:bottom w:val="single" w:sz="4" w:space="0" w:color="auto"/>
              <w:right w:val="single" w:sz="4" w:space="0" w:color="auto"/>
            </w:tcBorders>
          </w:tcPr>
          <w:p w14:paraId="643C8B84" w14:textId="77777777" w:rsidR="003F02A9" w:rsidRDefault="003F02A9">
            <w:pPr>
              <w:widowControl/>
            </w:pPr>
            <w:r>
              <w:rPr>
                <w:lang w:val="en-CA"/>
              </w:rPr>
              <w:t xml:space="preserve">-10.51109 </w:t>
            </w:r>
          </w:p>
        </w:tc>
        <w:tc>
          <w:tcPr>
            <w:tcW w:w="1798" w:type="dxa"/>
            <w:tcBorders>
              <w:top w:val="single" w:sz="4" w:space="0" w:color="auto"/>
              <w:left w:val="single" w:sz="4" w:space="0" w:color="auto"/>
              <w:bottom w:val="single" w:sz="4" w:space="0" w:color="auto"/>
              <w:right w:val="single" w:sz="4" w:space="0" w:color="auto"/>
            </w:tcBorders>
          </w:tcPr>
          <w:p w14:paraId="01C13A92" w14:textId="77777777" w:rsidR="003F02A9" w:rsidRDefault="003F02A9">
            <w:pPr>
              <w:widowControl/>
            </w:pPr>
            <w:r>
              <w:rPr>
                <w:lang w:val="en-CA"/>
              </w:rPr>
              <w:t xml:space="preserve">0.81620 </w:t>
            </w:r>
          </w:p>
        </w:tc>
        <w:tc>
          <w:tcPr>
            <w:tcW w:w="1798" w:type="dxa"/>
            <w:tcBorders>
              <w:top w:val="single" w:sz="4" w:space="0" w:color="auto"/>
              <w:left w:val="single" w:sz="4" w:space="0" w:color="auto"/>
              <w:bottom w:val="single" w:sz="4" w:space="0" w:color="auto"/>
              <w:right w:val="single" w:sz="4" w:space="0" w:color="auto"/>
            </w:tcBorders>
          </w:tcPr>
          <w:p w14:paraId="6CF0B0ED" w14:textId="77777777" w:rsidR="003F02A9" w:rsidRDefault="003F02A9">
            <w:pPr>
              <w:widowControl/>
            </w:pPr>
            <w:r>
              <w:rPr>
                <w:lang w:val="en-CA"/>
              </w:rPr>
              <w:t xml:space="preserve">0.864 </w:t>
            </w:r>
          </w:p>
        </w:tc>
        <w:tc>
          <w:tcPr>
            <w:tcW w:w="1798" w:type="dxa"/>
            <w:tcBorders>
              <w:top w:val="single" w:sz="4" w:space="0" w:color="auto"/>
              <w:left w:val="single" w:sz="4" w:space="0" w:color="auto"/>
              <w:bottom w:val="single" w:sz="4" w:space="0" w:color="auto"/>
            </w:tcBorders>
          </w:tcPr>
          <w:p w14:paraId="68C075A6" w14:textId="77777777" w:rsidR="003F02A9" w:rsidRDefault="003F02A9">
            <w:pPr>
              <w:widowControl/>
            </w:pPr>
            <w:r>
              <w:rPr>
                <w:lang w:val="en-CA"/>
              </w:rPr>
              <w:t>-8.91134 to -12.11085</w:t>
            </w:r>
          </w:p>
        </w:tc>
      </w:tr>
      <w:tr w:rsidR="003F02A9" w14:paraId="321A12C2" w14:textId="77777777">
        <w:tc>
          <w:tcPr>
            <w:tcW w:w="1833" w:type="dxa"/>
            <w:tcBorders>
              <w:top w:val="single" w:sz="4" w:space="0" w:color="auto"/>
              <w:bottom w:val="single" w:sz="4" w:space="0" w:color="auto"/>
              <w:right w:val="single" w:sz="4" w:space="0" w:color="auto"/>
            </w:tcBorders>
          </w:tcPr>
          <w:p w14:paraId="35A5A0A9" w14:textId="77777777" w:rsidR="003F02A9" w:rsidRDefault="003F02A9">
            <w:pPr>
              <w:widowControl/>
            </w:pPr>
            <w:r>
              <w:rPr>
                <w:lang w:val="en-CA"/>
              </w:rPr>
              <w:t>BATB relative to GTB model</w:t>
            </w:r>
          </w:p>
        </w:tc>
        <w:tc>
          <w:tcPr>
            <w:tcW w:w="1798" w:type="dxa"/>
            <w:gridSpan w:val="5"/>
            <w:tcBorders>
              <w:top w:val="single" w:sz="4" w:space="0" w:color="auto"/>
              <w:left w:val="single" w:sz="4" w:space="0" w:color="auto"/>
              <w:bottom w:val="single" w:sz="4" w:space="0" w:color="auto"/>
              <w:right w:val="single" w:sz="4" w:space="0" w:color="auto"/>
            </w:tcBorders>
          </w:tcPr>
          <w:p w14:paraId="2E114930" w14:textId="77777777" w:rsidR="003F02A9" w:rsidRDefault="003F02A9">
            <w:pPr>
              <w:widowControl/>
            </w:pPr>
            <w:r>
              <w:rPr>
                <w:lang w:val="en-CA"/>
              </w:rPr>
              <w:t xml:space="preserve">12.15952 </w:t>
            </w:r>
          </w:p>
        </w:tc>
        <w:tc>
          <w:tcPr>
            <w:tcW w:w="1798" w:type="dxa"/>
            <w:tcBorders>
              <w:top w:val="single" w:sz="4" w:space="0" w:color="auto"/>
              <w:left w:val="single" w:sz="4" w:space="0" w:color="auto"/>
              <w:bottom w:val="single" w:sz="4" w:space="0" w:color="auto"/>
              <w:right w:val="single" w:sz="4" w:space="0" w:color="auto"/>
            </w:tcBorders>
          </w:tcPr>
          <w:p w14:paraId="68318F73" w14:textId="77777777" w:rsidR="003F02A9" w:rsidRDefault="003F02A9">
            <w:pPr>
              <w:widowControl/>
            </w:pPr>
            <w:r>
              <w:rPr>
                <w:lang w:val="en-CA"/>
              </w:rPr>
              <w:t xml:space="preserve">0.86207 </w:t>
            </w:r>
          </w:p>
        </w:tc>
        <w:tc>
          <w:tcPr>
            <w:tcW w:w="1798" w:type="dxa"/>
            <w:tcBorders>
              <w:top w:val="single" w:sz="4" w:space="0" w:color="auto"/>
              <w:left w:val="single" w:sz="4" w:space="0" w:color="auto"/>
              <w:bottom w:val="single" w:sz="4" w:space="0" w:color="auto"/>
              <w:right w:val="single" w:sz="4" w:space="0" w:color="auto"/>
            </w:tcBorders>
          </w:tcPr>
          <w:p w14:paraId="505926E3" w14:textId="77777777" w:rsidR="003F02A9" w:rsidRDefault="003F02A9">
            <w:pPr>
              <w:widowControl/>
            </w:pPr>
            <w:r>
              <w:rPr>
                <w:lang w:val="en-CA"/>
              </w:rPr>
              <w:t xml:space="preserve">0.865 </w:t>
            </w:r>
          </w:p>
        </w:tc>
        <w:tc>
          <w:tcPr>
            <w:tcW w:w="1798" w:type="dxa"/>
            <w:tcBorders>
              <w:top w:val="single" w:sz="4" w:space="0" w:color="auto"/>
              <w:left w:val="single" w:sz="4" w:space="0" w:color="auto"/>
              <w:bottom w:val="single" w:sz="4" w:space="0" w:color="auto"/>
            </w:tcBorders>
          </w:tcPr>
          <w:p w14:paraId="0735B2D4" w14:textId="77777777" w:rsidR="003F02A9" w:rsidRDefault="003F02A9">
            <w:pPr>
              <w:widowControl/>
            </w:pPr>
            <w:r>
              <w:rPr>
                <w:lang w:val="en-CA"/>
              </w:rPr>
              <w:t>13.84917 to 10.46987</w:t>
            </w:r>
          </w:p>
        </w:tc>
      </w:tr>
      <w:tr w:rsidR="003F02A9" w14:paraId="28D7261E" w14:textId="77777777">
        <w:tc>
          <w:tcPr>
            <w:tcW w:w="1833" w:type="dxa"/>
            <w:tcBorders>
              <w:top w:val="single" w:sz="4" w:space="0" w:color="auto"/>
              <w:bottom w:val="single" w:sz="4" w:space="0" w:color="auto"/>
              <w:right w:val="single" w:sz="4" w:space="0" w:color="auto"/>
            </w:tcBorders>
          </w:tcPr>
          <w:p w14:paraId="2D4E689B" w14:textId="77777777" w:rsidR="003F02A9" w:rsidRDefault="003F02A9">
            <w:pPr>
              <w:widowControl/>
            </w:pPr>
          </w:p>
        </w:tc>
        <w:tc>
          <w:tcPr>
            <w:tcW w:w="1798" w:type="dxa"/>
            <w:gridSpan w:val="5"/>
            <w:tcBorders>
              <w:top w:val="single" w:sz="4" w:space="0" w:color="auto"/>
              <w:left w:val="single" w:sz="4" w:space="0" w:color="auto"/>
              <w:bottom w:val="single" w:sz="4" w:space="0" w:color="auto"/>
              <w:right w:val="single" w:sz="4" w:space="0" w:color="auto"/>
            </w:tcBorders>
          </w:tcPr>
          <w:p w14:paraId="340FCAC4" w14:textId="77777777" w:rsidR="003F02A9" w:rsidRDefault="003F02A9">
            <w:pPr>
              <w:widowControl/>
            </w:pPr>
          </w:p>
        </w:tc>
        <w:tc>
          <w:tcPr>
            <w:tcW w:w="1798" w:type="dxa"/>
            <w:tcBorders>
              <w:top w:val="single" w:sz="4" w:space="0" w:color="auto"/>
              <w:left w:val="single" w:sz="4" w:space="0" w:color="auto"/>
              <w:bottom w:val="single" w:sz="4" w:space="0" w:color="auto"/>
              <w:right w:val="single" w:sz="4" w:space="0" w:color="auto"/>
            </w:tcBorders>
          </w:tcPr>
          <w:p w14:paraId="5CE28D7B" w14:textId="77777777" w:rsidR="003F02A9" w:rsidRDefault="003F02A9">
            <w:pPr>
              <w:widowControl/>
            </w:pPr>
          </w:p>
        </w:tc>
        <w:tc>
          <w:tcPr>
            <w:tcW w:w="1798" w:type="dxa"/>
            <w:tcBorders>
              <w:top w:val="single" w:sz="4" w:space="0" w:color="auto"/>
              <w:left w:val="single" w:sz="4" w:space="0" w:color="auto"/>
              <w:bottom w:val="single" w:sz="4" w:space="0" w:color="auto"/>
              <w:right w:val="single" w:sz="4" w:space="0" w:color="auto"/>
            </w:tcBorders>
          </w:tcPr>
          <w:p w14:paraId="7A5A7E13" w14:textId="77777777" w:rsidR="003F02A9" w:rsidRDefault="003F02A9">
            <w:pPr>
              <w:widowControl/>
            </w:pPr>
          </w:p>
        </w:tc>
        <w:tc>
          <w:tcPr>
            <w:tcW w:w="1798" w:type="dxa"/>
            <w:tcBorders>
              <w:top w:val="single" w:sz="4" w:space="0" w:color="auto"/>
              <w:left w:val="single" w:sz="4" w:space="0" w:color="auto"/>
              <w:bottom w:val="single" w:sz="4" w:space="0" w:color="auto"/>
            </w:tcBorders>
          </w:tcPr>
          <w:p w14:paraId="7CA3894C" w14:textId="77777777" w:rsidR="003F02A9" w:rsidRDefault="003F02A9">
            <w:pPr>
              <w:widowControl/>
            </w:pPr>
          </w:p>
        </w:tc>
      </w:tr>
      <w:tr w:rsidR="003F02A9" w14:paraId="678A41E7" w14:textId="77777777">
        <w:trPr>
          <w:gridAfter w:val="4"/>
          <w:wAfter w:w="6904" w:type="dxa"/>
        </w:trPr>
        <w:tc>
          <w:tcPr>
            <w:tcW w:w="1833" w:type="dxa"/>
            <w:tcBorders>
              <w:top w:val="single" w:sz="4" w:space="0" w:color="auto"/>
              <w:bottom w:val="single" w:sz="4" w:space="0" w:color="auto"/>
              <w:right w:val="single" w:sz="4" w:space="0" w:color="auto"/>
            </w:tcBorders>
          </w:tcPr>
          <w:p w14:paraId="60DE09F7" w14:textId="77777777" w:rsidR="003F02A9" w:rsidRDefault="003F02A9">
            <w:pPr>
              <w:widowControl/>
            </w:pPr>
            <w:r>
              <w:rPr>
                <w:lang w:val="en-CA"/>
              </w:rPr>
              <w:t xml:space="preserve"> </w:t>
            </w:r>
          </w:p>
        </w:tc>
        <w:tc>
          <w:tcPr>
            <w:tcW w:w="72" w:type="dxa"/>
            <w:tcBorders>
              <w:top w:val="single" w:sz="4" w:space="0" w:color="auto"/>
              <w:left w:val="single" w:sz="4" w:space="0" w:color="auto"/>
              <w:bottom w:val="single" w:sz="4" w:space="0" w:color="auto"/>
              <w:right w:val="single" w:sz="4" w:space="0" w:color="auto"/>
            </w:tcBorders>
          </w:tcPr>
          <w:p w14:paraId="413123FE" w14:textId="77777777" w:rsidR="003F02A9" w:rsidRDefault="003F02A9">
            <w:pPr>
              <w:widowControl/>
            </w:pPr>
          </w:p>
        </w:tc>
        <w:tc>
          <w:tcPr>
            <w:tcW w:w="72" w:type="dxa"/>
            <w:tcBorders>
              <w:top w:val="single" w:sz="4" w:space="0" w:color="auto"/>
              <w:left w:val="single" w:sz="4" w:space="0" w:color="auto"/>
              <w:bottom w:val="single" w:sz="4" w:space="0" w:color="auto"/>
              <w:right w:val="single" w:sz="4" w:space="0" w:color="auto"/>
            </w:tcBorders>
          </w:tcPr>
          <w:p w14:paraId="153EAA42" w14:textId="77777777" w:rsidR="003F02A9" w:rsidRDefault="003F02A9">
            <w:pPr>
              <w:widowControl/>
            </w:pPr>
          </w:p>
        </w:tc>
        <w:tc>
          <w:tcPr>
            <w:tcW w:w="72" w:type="dxa"/>
            <w:tcBorders>
              <w:top w:val="single" w:sz="4" w:space="0" w:color="auto"/>
              <w:left w:val="single" w:sz="4" w:space="0" w:color="auto"/>
              <w:bottom w:val="single" w:sz="4" w:space="0" w:color="auto"/>
              <w:right w:val="single" w:sz="4" w:space="0" w:color="auto"/>
            </w:tcBorders>
          </w:tcPr>
          <w:p w14:paraId="2016576E" w14:textId="77777777" w:rsidR="003F02A9" w:rsidRDefault="003F02A9">
            <w:pPr>
              <w:widowControl/>
            </w:pPr>
          </w:p>
        </w:tc>
        <w:tc>
          <w:tcPr>
            <w:tcW w:w="72" w:type="dxa"/>
            <w:tcBorders>
              <w:top w:val="single" w:sz="4" w:space="0" w:color="auto"/>
              <w:left w:val="single" w:sz="4" w:space="0" w:color="auto"/>
              <w:bottom w:val="single" w:sz="4" w:space="0" w:color="auto"/>
            </w:tcBorders>
          </w:tcPr>
          <w:p w14:paraId="1424EC4F" w14:textId="77777777" w:rsidR="003F02A9" w:rsidRDefault="003F02A9">
            <w:pPr>
              <w:widowControl/>
            </w:pPr>
          </w:p>
        </w:tc>
      </w:tr>
    </w:tbl>
    <w:p w14:paraId="3E0F2564" w14:textId="77777777" w:rsidR="003F02A9" w:rsidRDefault="003F02A9">
      <w:pPr>
        <w:widowControl/>
      </w:pPr>
    </w:p>
    <w:p w14:paraId="661A4B70" w14:textId="77777777" w:rsidR="003F02A9" w:rsidRDefault="003F02A9">
      <w:pPr>
        <w:widowControl/>
        <w:rPr>
          <w:lang w:val="en-CA"/>
        </w:rPr>
      </w:pPr>
      <w:r>
        <w:rPr>
          <w:lang w:val="en-CA"/>
        </w:rPr>
        <w:t>Figure 19: GTB-BATB Regression output parameters</w:t>
      </w:r>
    </w:p>
    <w:p w14:paraId="19CCE6ED" w14:textId="77777777" w:rsidR="003F02A9" w:rsidRDefault="003F02A9">
      <w:pPr>
        <w:widowControl/>
        <w:rPr>
          <w:lang w:val="en-CA"/>
        </w:rPr>
      </w:pPr>
    </w:p>
    <w:p w14:paraId="64C3C067" w14:textId="77777777" w:rsidR="003F02A9" w:rsidRDefault="003F02A9">
      <w:pPr>
        <w:widowControl/>
        <w:rPr>
          <w:lang w:val="en-CA"/>
        </w:rPr>
      </w:pPr>
    </w:p>
    <w:p w14:paraId="44B912FF" w14:textId="77777777" w:rsidR="003F02A9" w:rsidRDefault="003F02A9">
      <w:pPr>
        <w:widowControl/>
        <w:rPr>
          <w:lang w:val="en-CA"/>
        </w:rPr>
      </w:pPr>
    </w:p>
    <w:p w14:paraId="0B1AA9D7" w14:textId="77777777" w:rsidR="003F02A9" w:rsidRDefault="003F02A9">
      <w:pPr>
        <w:widowControl/>
        <w:sectPr w:rsidR="003F02A9">
          <w:type w:val="continuous"/>
          <w:pgSz w:w="11905" w:h="16837"/>
          <w:pgMar w:top="1440" w:right="1440" w:bottom="1440" w:left="1440" w:header="0" w:footer="0" w:gutter="0"/>
          <w:cols w:space="360"/>
          <w:noEndnote/>
        </w:sectPr>
      </w:pPr>
      <w:bookmarkStart w:id="543" w:name="x1-11003r20"/>
      <w:bookmarkEnd w:id="543"/>
    </w:p>
    <w:p w14:paraId="18F2517C" w14:textId="76E80763" w:rsidR="003F02A9" w:rsidRDefault="00176574">
      <w:pPr>
        <w:widowControl/>
        <w:rPr>
          <w:lang w:val="en-CA"/>
        </w:rPr>
      </w:pPr>
      <w:r>
        <w:rPr>
          <w:noProof/>
        </w:rPr>
        <w:drawing>
          <wp:inline distT="0" distB="0" distL="0" distR="0" wp14:anchorId="569BD6B5" wp14:editId="1FBB7E46">
            <wp:extent cx="5638800" cy="37623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38800" cy="3762375"/>
                    </a:xfrm>
                    <a:prstGeom prst="rect">
                      <a:avLst/>
                    </a:prstGeom>
                    <a:noFill/>
                    <a:ln>
                      <a:noFill/>
                    </a:ln>
                  </pic:spPr>
                </pic:pic>
              </a:graphicData>
            </a:graphic>
          </wp:inline>
        </w:drawing>
      </w:r>
      <w:r w:rsidR="003F02A9">
        <w:rPr>
          <w:lang w:val="en-CA"/>
        </w:rPr>
        <w:br/>
      </w:r>
    </w:p>
    <w:p w14:paraId="232CB440" w14:textId="77777777" w:rsidR="003F02A9" w:rsidRDefault="003F02A9">
      <w:pPr>
        <w:widowControl/>
        <w:rPr>
          <w:lang w:val="en-CA"/>
        </w:rPr>
      </w:pPr>
      <w:r>
        <w:rPr>
          <w:lang w:val="en-CA"/>
        </w:rPr>
        <w:t>Figure 20: Differences in elevation measured from the GTB data to the BATB model. 95p Bootstrap of the main regression rendered in blue around the estimator version of the regression (rendered as a solid purple line).</w:t>
      </w:r>
    </w:p>
    <w:p w14:paraId="050BC98E" w14:textId="77777777" w:rsidR="003F02A9" w:rsidRDefault="003F02A9">
      <w:pPr>
        <w:widowControl/>
        <w:rPr>
          <w:lang w:val="en-CA"/>
        </w:rPr>
      </w:pPr>
    </w:p>
    <w:p w14:paraId="303FF8F2" w14:textId="77777777" w:rsidR="003F02A9" w:rsidRDefault="003F02A9">
      <w:pPr>
        <w:widowControl/>
        <w:rPr>
          <w:lang w:val="en-CA"/>
        </w:rPr>
      </w:pPr>
    </w:p>
    <w:p w14:paraId="213E23C6" w14:textId="77777777" w:rsidR="003F02A9" w:rsidRDefault="003F02A9">
      <w:pPr>
        <w:widowControl/>
        <w:rPr>
          <w:lang w:val="en-CA"/>
        </w:rPr>
      </w:pPr>
    </w:p>
    <w:p w14:paraId="67EF1DD2" w14:textId="77777777" w:rsidR="003F02A9" w:rsidRDefault="003F02A9">
      <w:pPr>
        <w:widowControl/>
        <w:sectPr w:rsidR="003F02A9">
          <w:type w:val="continuous"/>
          <w:pgSz w:w="11905" w:h="16837"/>
          <w:pgMar w:top="1440" w:right="1440" w:bottom="1440" w:left="1440" w:header="0" w:footer="0" w:gutter="0"/>
          <w:cols w:space="360"/>
          <w:noEndnote/>
        </w:sectPr>
      </w:pPr>
      <w:bookmarkStart w:id="544" w:name="x1-11004r21"/>
      <w:bookmarkEnd w:id="544"/>
    </w:p>
    <w:p w14:paraId="5B57F8A6" w14:textId="644FEB02" w:rsidR="003F02A9" w:rsidRDefault="00176574">
      <w:pPr>
        <w:widowControl/>
        <w:rPr>
          <w:lang w:val="en-CA"/>
        </w:rPr>
      </w:pPr>
      <w:r>
        <w:rPr>
          <w:noProof/>
        </w:rPr>
        <w:lastRenderedPageBreak/>
        <w:drawing>
          <wp:inline distT="0" distB="0" distL="0" distR="0" wp14:anchorId="3388BE90" wp14:editId="3E808A8C">
            <wp:extent cx="5638800" cy="37623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638800" cy="3762375"/>
                    </a:xfrm>
                    <a:prstGeom prst="rect">
                      <a:avLst/>
                    </a:prstGeom>
                    <a:noFill/>
                    <a:ln>
                      <a:noFill/>
                    </a:ln>
                  </pic:spPr>
                </pic:pic>
              </a:graphicData>
            </a:graphic>
          </wp:inline>
        </w:drawing>
      </w:r>
      <w:r w:rsidR="003F02A9">
        <w:rPr>
          <w:lang w:val="en-CA"/>
        </w:rPr>
        <w:br/>
      </w:r>
    </w:p>
    <w:p w14:paraId="58EADFB4" w14:textId="77777777" w:rsidR="003F02A9" w:rsidRDefault="003F02A9">
      <w:pPr>
        <w:widowControl/>
        <w:rPr>
          <w:lang w:val="en-CA"/>
        </w:rPr>
      </w:pPr>
      <w:r>
        <w:rPr>
          <w:lang w:val="en-CA"/>
        </w:rPr>
        <w:t>Figure 21: Differences in elevation measured from the BATB data to the GTB model. 95p Bootstrap of the main regression rendered in purple around the estimator version of the regression (rendered as a solid blue line).</w:t>
      </w:r>
    </w:p>
    <w:p w14:paraId="4594EFB5" w14:textId="77777777" w:rsidR="003F02A9" w:rsidRDefault="003F02A9">
      <w:pPr>
        <w:widowControl/>
        <w:rPr>
          <w:lang w:val="en-CA"/>
        </w:rPr>
      </w:pPr>
    </w:p>
    <w:p w14:paraId="7DBCBB22" w14:textId="77777777" w:rsidR="003F02A9" w:rsidRDefault="003F02A9">
      <w:pPr>
        <w:widowControl/>
        <w:rPr>
          <w:lang w:val="en-CA"/>
        </w:rPr>
      </w:pPr>
    </w:p>
    <w:p w14:paraId="4C63F306" w14:textId="77777777" w:rsidR="003F02A9" w:rsidRDefault="003F02A9">
      <w:pPr>
        <w:widowControl/>
        <w:rPr>
          <w:lang w:val="en-CA"/>
        </w:rPr>
      </w:pPr>
      <w:r>
        <w:rPr>
          <w:lang w:val="en-CA"/>
        </w:rPr>
        <w:t xml:space="preserve">5.1.5 </w:t>
      </w:r>
      <w:bookmarkStart w:id="545" w:name="x1-120005.1.5"/>
      <w:bookmarkEnd w:id="545"/>
      <w:r>
        <w:rPr>
          <w:lang w:val="en-CA"/>
        </w:rPr>
        <w:t>GTB-ATB</w:t>
      </w:r>
    </w:p>
    <w:p w14:paraId="316F07C5" w14:textId="77777777" w:rsidR="003F02A9" w:rsidRDefault="003F02A9">
      <w:pPr>
        <w:widowControl/>
        <w:rPr>
          <w:lang w:val="en-CA"/>
        </w:rPr>
      </w:pPr>
    </w:p>
    <w:p w14:paraId="0B89DB33" w14:textId="77777777" w:rsidR="003F02A9" w:rsidRDefault="003F02A9">
      <w:pPr>
        <w:widowControl/>
        <w:sectPr w:rsidR="003F02A9">
          <w:type w:val="continuous"/>
          <w:pgSz w:w="11905" w:h="16837"/>
          <w:pgMar w:top="1440" w:right="1440" w:bottom="1440" w:left="1440" w:header="0" w:footer="0" w:gutter="0"/>
          <w:cols w:space="360"/>
          <w:noEndnote/>
        </w:sectPr>
      </w:pPr>
      <w:bookmarkStart w:id="546" w:name="x1-12001r22"/>
      <w:bookmarkEnd w:id="546"/>
    </w:p>
    <w:p w14:paraId="42AAE3B5" w14:textId="592F2652" w:rsidR="003F02A9" w:rsidRDefault="00176574">
      <w:pPr>
        <w:widowControl/>
        <w:rPr>
          <w:lang w:val="en-CA"/>
        </w:rPr>
      </w:pPr>
      <w:r>
        <w:rPr>
          <w:noProof/>
        </w:rPr>
        <w:lastRenderedPageBreak/>
        <w:drawing>
          <wp:inline distT="0" distB="0" distL="0" distR="0" wp14:anchorId="200367DE" wp14:editId="1925C625">
            <wp:extent cx="5686425" cy="426720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86425" cy="4267200"/>
                    </a:xfrm>
                    <a:prstGeom prst="rect">
                      <a:avLst/>
                    </a:prstGeom>
                    <a:noFill/>
                    <a:ln>
                      <a:noFill/>
                    </a:ln>
                  </pic:spPr>
                </pic:pic>
              </a:graphicData>
            </a:graphic>
          </wp:inline>
        </w:drawing>
      </w:r>
      <w:r w:rsidR="003F02A9">
        <w:rPr>
          <w:lang w:val="en-CA"/>
        </w:rPr>
        <w:br/>
      </w:r>
    </w:p>
    <w:p w14:paraId="30EE68BA" w14:textId="77777777" w:rsidR="003F02A9" w:rsidRDefault="003F02A9">
      <w:pPr>
        <w:widowControl/>
        <w:rPr>
          <w:lang w:val="en-CA"/>
        </w:rPr>
      </w:pPr>
      <w:r>
        <w:rPr>
          <w:lang w:val="en-CA"/>
        </w:rPr>
        <w:t>Figure 22: Measured and modelled elevation data plotted against age for sites GTB &amp; ATB. Data grouped into bins with widths of 200 years starting at 450 years before present. Bin Counts shown as a histogram at bottom of graph.</w:t>
      </w:r>
    </w:p>
    <w:p w14:paraId="45347678" w14:textId="77777777" w:rsidR="003F02A9" w:rsidRDefault="003F02A9">
      <w:pPr>
        <w:widowControl/>
        <w:rPr>
          <w:lang w:val="en-CA"/>
        </w:rPr>
      </w:pPr>
    </w:p>
    <w:p w14:paraId="08B1BDB4" w14:textId="77777777" w:rsidR="003F02A9" w:rsidRDefault="003F02A9">
      <w:pPr>
        <w:widowControl/>
        <w:rPr>
          <w:lang w:val="en-CA"/>
        </w:rPr>
      </w:pPr>
      <w:r>
        <w:rPr>
          <w:lang w:val="en-CA"/>
        </w:rPr>
        <w:t xml:space="preserve">The GTB-ATB combination has bins from 1250 to 3050 years before present containing data for both sites. Two of these bins fail to qualify for use due to the site counts differing by more than 75%. These bins can be seen at 1850-2050, and 2850 to 3050 years before present. Looking at Figure </w:t>
      </w:r>
      <w:hyperlink w:anchor="x1-12001r22" w:history="1">
        <w:r>
          <w:rPr>
            <w:lang w:val="en-CA"/>
          </w:rPr>
          <w:t>22</w:t>
        </w:r>
      </w:hyperlink>
      <w:r>
        <w:rPr>
          <w:lang w:val="en-CA"/>
        </w:rPr>
        <w:t xml:space="preserve">, it can be seen that both of these bins coincide with ranges of time where GTB has sparse data, making the GTB models predictions unreliable in that bin. The regressions plotted in Figures </w:t>
      </w:r>
      <w:hyperlink w:anchor="x1-12003r24" w:history="1">
        <w:r>
          <w:rPr>
            <w:lang w:val="en-CA"/>
          </w:rPr>
          <w:t>24</w:t>
        </w:r>
      </w:hyperlink>
      <w:r>
        <w:rPr>
          <w:lang w:val="en-CA"/>
        </w:rPr>
        <w:t xml:space="preserve"> &amp; </w:t>
      </w:r>
      <w:hyperlink w:anchor="x1-12004r25" w:history="1">
        <w:r>
          <w:rPr>
            <w:lang w:val="en-CA"/>
          </w:rPr>
          <w:t>25</w:t>
        </w:r>
      </w:hyperlink>
      <w:r>
        <w:rPr>
          <w:lang w:val="en-CA"/>
        </w:rPr>
        <w:t xml:space="preserve">, and listed in Figure </w:t>
      </w:r>
      <w:hyperlink w:anchor="x1-12002r23" w:history="1">
        <w:r>
          <w:rPr>
            <w:lang w:val="en-CA"/>
          </w:rPr>
          <w:t>23</w:t>
        </w:r>
      </w:hyperlink>
      <w:r>
        <w:rPr>
          <w:lang w:val="en-CA"/>
        </w:rPr>
        <w:t>. These regressions have weak correlations (with R</w:t>
      </w:r>
      <w:r>
        <w:rPr>
          <w:vertAlign w:val="superscript"/>
          <w:lang w:val="en-CA"/>
        </w:rPr>
        <w:t>2</w:t>
      </w:r>
      <w:r>
        <w:rPr>
          <w:lang w:val="en-CA"/>
        </w:rPr>
        <w:t xml:space="preserve"> values of 0.427 and 0.595 respectively), and only overlap in a small range of 10.5-13.5 cm/century. Although this range appears very precise, the measurement is likely inaccurate, as the comparisons do not agree very well between the forward and reverse comparisons, the ranges of GIA produced from each regression only overlapping for a small fraction of their respective ranges at the 95% confidence level.</w:t>
      </w:r>
      <w:r>
        <w:rPr>
          <w:lang w:val="en-CA"/>
        </w:rPr>
        <w:br/>
        <w:t xml:space="preserve"> </w:t>
      </w:r>
    </w:p>
    <w:p w14:paraId="25C74948" w14:textId="77777777" w:rsidR="003F02A9" w:rsidRDefault="003F02A9">
      <w:pPr>
        <w:widowControl/>
        <w:rPr>
          <w:lang w:val="en-CA"/>
        </w:rPr>
      </w:pPr>
    </w:p>
    <w:p w14:paraId="69530D0B" w14:textId="77777777" w:rsidR="003F02A9" w:rsidRDefault="003F02A9">
      <w:pPr>
        <w:widowControl/>
        <w:rPr>
          <w:lang w:val="en-CA"/>
        </w:rPr>
      </w:pPr>
      <w:bookmarkStart w:id="547" w:name="x1-12002r23"/>
      <w:bookmarkEnd w:id="547"/>
    </w:p>
    <w:p w14:paraId="3228608C" w14:textId="77777777" w:rsidR="003F02A9" w:rsidRDefault="003F02A9">
      <w:pPr>
        <w:widowControl/>
      </w:pPr>
    </w:p>
    <w:tbl>
      <w:tblPr>
        <w:tblW w:w="0" w:type="auto"/>
        <w:tblInd w:w="36" w:type="dxa"/>
        <w:tblBorders>
          <w:top w:val="single" w:sz="4" w:space="0" w:color="auto"/>
          <w:left w:val="single" w:sz="4" w:space="0" w:color="auto"/>
          <w:bottom w:val="single" w:sz="4" w:space="0" w:color="auto"/>
          <w:right w:val="single" w:sz="4" w:space="0" w:color="auto"/>
        </w:tblBorders>
        <w:tblCellMar>
          <w:left w:w="36" w:type="dxa"/>
          <w:right w:w="36" w:type="dxa"/>
        </w:tblCellMar>
        <w:tblLook w:val="0000" w:firstRow="0" w:lastRow="0" w:firstColumn="0" w:lastColumn="0" w:noHBand="0" w:noVBand="0"/>
      </w:tblPr>
      <w:tblGrid>
        <w:gridCol w:w="1817"/>
        <w:gridCol w:w="78"/>
        <w:gridCol w:w="78"/>
        <w:gridCol w:w="78"/>
        <w:gridCol w:w="78"/>
        <w:gridCol w:w="1497"/>
        <w:gridCol w:w="1784"/>
        <w:gridCol w:w="1784"/>
        <w:gridCol w:w="1785"/>
      </w:tblGrid>
      <w:tr w:rsidR="003F02A9" w14:paraId="201526E1" w14:textId="77777777">
        <w:tc>
          <w:tcPr>
            <w:tcW w:w="1833" w:type="dxa"/>
            <w:tcBorders>
              <w:top w:val="single" w:sz="4" w:space="0" w:color="auto"/>
              <w:bottom w:val="single" w:sz="4" w:space="0" w:color="auto"/>
              <w:right w:val="single" w:sz="4" w:space="0" w:color="auto"/>
            </w:tcBorders>
          </w:tcPr>
          <w:p w14:paraId="520CB6DF" w14:textId="77777777" w:rsidR="003F02A9" w:rsidRDefault="003F02A9">
            <w:pPr>
              <w:widowControl/>
            </w:pPr>
          </w:p>
        </w:tc>
        <w:tc>
          <w:tcPr>
            <w:tcW w:w="1798" w:type="dxa"/>
            <w:gridSpan w:val="5"/>
            <w:tcBorders>
              <w:top w:val="single" w:sz="4" w:space="0" w:color="auto"/>
              <w:left w:val="single" w:sz="4" w:space="0" w:color="auto"/>
              <w:bottom w:val="single" w:sz="4" w:space="0" w:color="auto"/>
              <w:right w:val="single" w:sz="4" w:space="0" w:color="auto"/>
            </w:tcBorders>
          </w:tcPr>
          <w:p w14:paraId="4CD064F3" w14:textId="77777777" w:rsidR="003F02A9" w:rsidRDefault="003F02A9">
            <w:pPr>
              <w:widowControl/>
            </w:pPr>
          </w:p>
        </w:tc>
        <w:tc>
          <w:tcPr>
            <w:tcW w:w="1798" w:type="dxa"/>
            <w:tcBorders>
              <w:top w:val="single" w:sz="4" w:space="0" w:color="auto"/>
              <w:left w:val="single" w:sz="4" w:space="0" w:color="auto"/>
              <w:bottom w:val="single" w:sz="4" w:space="0" w:color="auto"/>
              <w:right w:val="single" w:sz="4" w:space="0" w:color="auto"/>
            </w:tcBorders>
          </w:tcPr>
          <w:p w14:paraId="71BD933E" w14:textId="77777777" w:rsidR="003F02A9" w:rsidRDefault="003F02A9">
            <w:pPr>
              <w:widowControl/>
            </w:pPr>
          </w:p>
        </w:tc>
        <w:tc>
          <w:tcPr>
            <w:tcW w:w="1798" w:type="dxa"/>
            <w:tcBorders>
              <w:top w:val="single" w:sz="4" w:space="0" w:color="auto"/>
              <w:left w:val="single" w:sz="4" w:space="0" w:color="auto"/>
              <w:bottom w:val="single" w:sz="4" w:space="0" w:color="auto"/>
              <w:right w:val="single" w:sz="4" w:space="0" w:color="auto"/>
            </w:tcBorders>
          </w:tcPr>
          <w:p w14:paraId="10C6B0FB" w14:textId="77777777" w:rsidR="003F02A9" w:rsidRDefault="003F02A9">
            <w:pPr>
              <w:widowControl/>
            </w:pPr>
          </w:p>
        </w:tc>
        <w:tc>
          <w:tcPr>
            <w:tcW w:w="1798" w:type="dxa"/>
            <w:tcBorders>
              <w:top w:val="single" w:sz="4" w:space="0" w:color="auto"/>
              <w:left w:val="single" w:sz="4" w:space="0" w:color="auto"/>
              <w:bottom w:val="single" w:sz="4" w:space="0" w:color="auto"/>
            </w:tcBorders>
          </w:tcPr>
          <w:p w14:paraId="31803F9D" w14:textId="77777777" w:rsidR="003F02A9" w:rsidRDefault="003F02A9">
            <w:pPr>
              <w:widowControl/>
            </w:pPr>
          </w:p>
        </w:tc>
      </w:tr>
      <w:tr w:rsidR="003F02A9" w14:paraId="480E2D58" w14:textId="77777777">
        <w:tc>
          <w:tcPr>
            <w:tcW w:w="1833" w:type="dxa"/>
            <w:tcBorders>
              <w:top w:val="single" w:sz="4" w:space="0" w:color="auto"/>
              <w:bottom w:val="single" w:sz="4" w:space="0" w:color="auto"/>
              <w:right w:val="single" w:sz="4" w:space="0" w:color="auto"/>
            </w:tcBorders>
          </w:tcPr>
          <w:p w14:paraId="66814C18" w14:textId="77777777" w:rsidR="003F02A9" w:rsidRDefault="003F02A9">
            <w:pPr>
              <w:widowControl/>
            </w:pPr>
            <w:r>
              <w:rPr>
                <w:lang w:val="en-CA"/>
              </w:rPr>
              <w:t xml:space="preserve">name </w:t>
            </w:r>
          </w:p>
        </w:tc>
        <w:tc>
          <w:tcPr>
            <w:tcW w:w="1798" w:type="dxa"/>
            <w:gridSpan w:val="5"/>
            <w:tcBorders>
              <w:top w:val="single" w:sz="4" w:space="0" w:color="auto"/>
              <w:left w:val="single" w:sz="4" w:space="0" w:color="auto"/>
              <w:bottom w:val="single" w:sz="4" w:space="0" w:color="auto"/>
              <w:right w:val="single" w:sz="4" w:space="0" w:color="auto"/>
            </w:tcBorders>
          </w:tcPr>
          <w:p w14:paraId="09512411" w14:textId="77777777" w:rsidR="003F02A9" w:rsidRDefault="003F02A9">
            <w:pPr>
              <w:widowControl/>
            </w:pPr>
            <w:r>
              <w:rPr>
                <w:lang w:val="en-CA"/>
              </w:rPr>
              <w:t>Slope Estimator</w:t>
            </w:r>
          </w:p>
        </w:tc>
        <w:tc>
          <w:tcPr>
            <w:tcW w:w="1798" w:type="dxa"/>
            <w:tcBorders>
              <w:top w:val="single" w:sz="4" w:space="0" w:color="auto"/>
              <w:left w:val="single" w:sz="4" w:space="0" w:color="auto"/>
              <w:bottom w:val="single" w:sz="4" w:space="0" w:color="auto"/>
              <w:right w:val="single" w:sz="4" w:space="0" w:color="auto"/>
            </w:tcBorders>
          </w:tcPr>
          <w:p w14:paraId="08E15082" w14:textId="77777777" w:rsidR="003F02A9" w:rsidRDefault="003F02A9">
            <w:pPr>
              <w:widowControl/>
            </w:pPr>
            <w:r>
              <w:rPr>
                <w:lang w:val="en-CA"/>
              </w:rPr>
              <w:t>Slope Error</w:t>
            </w:r>
          </w:p>
        </w:tc>
        <w:tc>
          <w:tcPr>
            <w:tcW w:w="1798" w:type="dxa"/>
            <w:tcBorders>
              <w:top w:val="single" w:sz="4" w:space="0" w:color="auto"/>
              <w:left w:val="single" w:sz="4" w:space="0" w:color="auto"/>
              <w:bottom w:val="single" w:sz="4" w:space="0" w:color="auto"/>
              <w:right w:val="single" w:sz="4" w:space="0" w:color="auto"/>
            </w:tcBorders>
          </w:tcPr>
          <w:p w14:paraId="46DA44C5" w14:textId="77777777" w:rsidR="003F02A9" w:rsidRDefault="003F02A9">
            <w:pPr>
              <w:widowControl/>
            </w:pPr>
            <w:r>
              <w:rPr>
                <w:lang w:val="en-CA"/>
              </w:rPr>
              <w:t>r Squared</w:t>
            </w:r>
          </w:p>
        </w:tc>
        <w:tc>
          <w:tcPr>
            <w:tcW w:w="1798" w:type="dxa"/>
            <w:tcBorders>
              <w:top w:val="single" w:sz="4" w:space="0" w:color="auto"/>
              <w:left w:val="single" w:sz="4" w:space="0" w:color="auto"/>
              <w:bottom w:val="single" w:sz="4" w:space="0" w:color="auto"/>
            </w:tcBorders>
          </w:tcPr>
          <w:p w14:paraId="3E8D2696" w14:textId="77777777" w:rsidR="003F02A9" w:rsidRDefault="003F02A9">
            <w:pPr>
              <w:widowControl/>
            </w:pPr>
            <w:r>
              <w:rPr>
                <w:lang w:val="en-CA"/>
              </w:rPr>
              <w:t xml:space="preserve">Slope C.I. (95p) </w:t>
            </w:r>
          </w:p>
        </w:tc>
      </w:tr>
      <w:tr w:rsidR="003F02A9" w14:paraId="5E761303" w14:textId="77777777">
        <w:tc>
          <w:tcPr>
            <w:tcW w:w="1833" w:type="dxa"/>
            <w:tcBorders>
              <w:top w:val="single" w:sz="4" w:space="0" w:color="auto"/>
              <w:bottom w:val="single" w:sz="4" w:space="0" w:color="auto"/>
              <w:right w:val="single" w:sz="4" w:space="0" w:color="auto"/>
            </w:tcBorders>
          </w:tcPr>
          <w:p w14:paraId="62EE758A" w14:textId="77777777" w:rsidR="003F02A9" w:rsidRDefault="003F02A9">
            <w:pPr>
              <w:widowControl/>
            </w:pPr>
          </w:p>
        </w:tc>
        <w:tc>
          <w:tcPr>
            <w:tcW w:w="1798" w:type="dxa"/>
            <w:gridSpan w:val="5"/>
            <w:tcBorders>
              <w:top w:val="single" w:sz="4" w:space="0" w:color="auto"/>
              <w:left w:val="single" w:sz="4" w:space="0" w:color="auto"/>
              <w:bottom w:val="single" w:sz="4" w:space="0" w:color="auto"/>
              <w:right w:val="single" w:sz="4" w:space="0" w:color="auto"/>
            </w:tcBorders>
          </w:tcPr>
          <w:p w14:paraId="71201089" w14:textId="77777777" w:rsidR="003F02A9" w:rsidRDefault="003F02A9">
            <w:pPr>
              <w:widowControl/>
            </w:pPr>
          </w:p>
        </w:tc>
        <w:tc>
          <w:tcPr>
            <w:tcW w:w="1798" w:type="dxa"/>
            <w:tcBorders>
              <w:top w:val="single" w:sz="4" w:space="0" w:color="auto"/>
              <w:left w:val="single" w:sz="4" w:space="0" w:color="auto"/>
              <w:bottom w:val="single" w:sz="4" w:space="0" w:color="auto"/>
              <w:right w:val="single" w:sz="4" w:space="0" w:color="auto"/>
            </w:tcBorders>
          </w:tcPr>
          <w:p w14:paraId="76275D10" w14:textId="77777777" w:rsidR="003F02A9" w:rsidRDefault="003F02A9">
            <w:pPr>
              <w:widowControl/>
            </w:pPr>
          </w:p>
        </w:tc>
        <w:tc>
          <w:tcPr>
            <w:tcW w:w="1798" w:type="dxa"/>
            <w:tcBorders>
              <w:top w:val="single" w:sz="4" w:space="0" w:color="auto"/>
              <w:left w:val="single" w:sz="4" w:space="0" w:color="auto"/>
              <w:bottom w:val="single" w:sz="4" w:space="0" w:color="auto"/>
              <w:right w:val="single" w:sz="4" w:space="0" w:color="auto"/>
            </w:tcBorders>
          </w:tcPr>
          <w:p w14:paraId="5F2A3468" w14:textId="77777777" w:rsidR="003F02A9" w:rsidRDefault="003F02A9">
            <w:pPr>
              <w:widowControl/>
            </w:pPr>
          </w:p>
        </w:tc>
        <w:tc>
          <w:tcPr>
            <w:tcW w:w="1798" w:type="dxa"/>
            <w:tcBorders>
              <w:top w:val="single" w:sz="4" w:space="0" w:color="auto"/>
              <w:left w:val="single" w:sz="4" w:space="0" w:color="auto"/>
              <w:bottom w:val="single" w:sz="4" w:space="0" w:color="auto"/>
            </w:tcBorders>
          </w:tcPr>
          <w:p w14:paraId="712974E3" w14:textId="77777777" w:rsidR="003F02A9" w:rsidRDefault="003F02A9">
            <w:pPr>
              <w:widowControl/>
            </w:pPr>
          </w:p>
        </w:tc>
      </w:tr>
      <w:tr w:rsidR="003F02A9" w14:paraId="5E7D946A" w14:textId="77777777">
        <w:tc>
          <w:tcPr>
            <w:tcW w:w="1833" w:type="dxa"/>
            <w:tcBorders>
              <w:top w:val="single" w:sz="4" w:space="0" w:color="auto"/>
              <w:bottom w:val="single" w:sz="4" w:space="0" w:color="auto"/>
              <w:right w:val="single" w:sz="4" w:space="0" w:color="auto"/>
            </w:tcBorders>
          </w:tcPr>
          <w:p w14:paraId="72C43F51" w14:textId="77777777" w:rsidR="003F02A9" w:rsidRDefault="003F02A9">
            <w:pPr>
              <w:widowControl/>
            </w:pPr>
            <w:r>
              <w:rPr>
                <w:lang w:val="en-CA"/>
              </w:rPr>
              <w:t>GTB relative to ATB model</w:t>
            </w:r>
          </w:p>
        </w:tc>
        <w:tc>
          <w:tcPr>
            <w:tcW w:w="1798" w:type="dxa"/>
            <w:gridSpan w:val="5"/>
            <w:tcBorders>
              <w:top w:val="single" w:sz="4" w:space="0" w:color="auto"/>
              <w:left w:val="single" w:sz="4" w:space="0" w:color="auto"/>
              <w:bottom w:val="single" w:sz="4" w:space="0" w:color="auto"/>
              <w:right w:val="single" w:sz="4" w:space="0" w:color="auto"/>
            </w:tcBorders>
          </w:tcPr>
          <w:p w14:paraId="6DBDEF79" w14:textId="77777777" w:rsidR="003F02A9" w:rsidRDefault="003F02A9">
            <w:pPr>
              <w:widowControl/>
            </w:pPr>
            <w:r>
              <w:rPr>
                <w:lang w:val="en-CA"/>
              </w:rPr>
              <w:t xml:space="preserve">9.58750 </w:t>
            </w:r>
          </w:p>
        </w:tc>
        <w:tc>
          <w:tcPr>
            <w:tcW w:w="1798" w:type="dxa"/>
            <w:tcBorders>
              <w:top w:val="single" w:sz="4" w:space="0" w:color="auto"/>
              <w:left w:val="single" w:sz="4" w:space="0" w:color="auto"/>
              <w:bottom w:val="single" w:sz="4" w:space="0" w:color="auto"/>
              <w:right w:val="single" w:sz="4" w:space="0" w:color="auto"/>
            </w:tcBorders>
          </w:tcPr>
          <w:p w14:paraId="2A98E846" w14:textId="77777777" w:rsidR="003F02A9" w:rsidRDefault="003F02A9">
            <w:pPr>
              <w:widowControl/>
            </w:pPr>
            <w:r>
              <w:rPr>
                <w:lang w:val="en-CA"/>
              </w:rPr>
              <w:t xml:space="preserve">1.95903 </w:t>
            </w:r>
          </w:p>
        </w:tc>
        <w:tc>
          <w:tcPr>
            <w:tcW w:w="1798" w:type="dxa"/>
            <w:tcBorders>
              <w:top w:val="single" w:sz="4" w:space="0" w:color="auto"/>
              <w:left w:val="single" w:sz="4" w:space="0" w:color="auto"/>
              <w:bottom w:val="single" w:sz="4" w:space="0" w:color="auto"/>
              <w:right w:val="single" w:sz="4" w:space="0" w:color="auto"/>
            </w:tcBorders>
          </w:tcPr>
          <w:p w14:paraId="47138DE3" w14:textId="77777777" w:rsidR="003F02A9" w:rsidRDefault="003F02A9">
            <w:pPr>
              <w:widowControl/>
            </w:pPr>
            <w:r>
              <w:rPr>
                <w:lang w:val="en-CA"/>
              </w:rPr>
              <w:t xml:space="preserve">0.400 </w:t>
            </w:r>
          </w:p>
        </w:tc>
        <w:tc>
          <w:tcPr>
            <w:tcW w:w="1798" w:type="dxa"/>
            <w:tcBorders>
              <w:top w:val="single" w:sz="4" w:space="0" w:color="auto"/>
              <w:left w:val="single" w:sz="4" w:space="0" w:color="auto"/>
              <w:bottom w:val="single" w:sz="4" w:space="0" w:color="auto"/>
            </w:tcBorders>
          </w:tcPr>
          <w:p w14:paraId="543709BE" w14:textId="77777777" w:rsidR="003F02A9" w:rsidRDefault="003F02A9">
            <w:pPr>
              <w:widowControl/>
            </w:pPr>
            <w:r>
              <w:rPr>
                <w:lang w:val="en-CA"/>
              </w:rPr>
              <w:t xml:space="preserve">13.42719 to 5.74780 </w:t>
            </w:r>
          </w:p>
        </w:tc>
      </w:tr>
      <w:tr w:rsidR="003F02A9" w14:paraId="5590E5B9" w14:textId="77777777">
        <w:tc>
          <w:tcPr>
            <w:tcW w:w="1833" w:type="dxa"/>
            <w:tcBorders>
              <w:top w:val="single" w:sz="4" w:space="0" w:color="auto"/>
              <w:bottom w:val="single" w:sz="4" w:space="0" w:color="auto"/>
              <w:right w:val="single" w:sz="4" w:space="0" w:color="auto"/>
            </w:tcBorders>
          </w:tcPr>
          <w:p w14:paraId="12B390E9" w14:textId="77777777" w:rsidR="003F02A9" w:rsidRDefault="003F02A9">
            <w:pPr>
              <w:widowControl/>
            </w:pPr>
            <w:r>
              <w:rPr>
                <w:lang w:val="en-CA"/>
              </w:rPr>
              <w:lastRenderedPageBreak/>
              <w:t>ATB relative to GTB model</w:t>
            </w:r>
          </w:p>
        </w:tc>
        <w:tc>
          <w:tcPr>
            <w:tcW w:w="1798" w:type="dxa"/>
            <w:gridSpan w:val="5"/>
            <w:tcBorders>
              <w:top w:val="single" w:sz="4" w:space="0" w:color="auto"/>
              <w:left w:val="single" w:sz="4" w:space="0" w:color="auto"/>
              <w:bottom w:val="single" w:sz="4" w:space="0" w:color="auto"/>
              <w:right w:val="single" w:sz="4" w:space="0" w:color="auto"/>
            </w:tcBorders>
          </w:tcPr>
          <w:p w14:paraId="0DCAEB6D" w14:textId="77777777" w:rsidR="003F02A9" w:rsidRDefault="003F02A9">
            <w:pPr>
              <w:widowControl/>
            </w:pPr>
            <w:r>
              <w:rPr>
                <w:lang w:val="en-CA"/>
              </w:rPr>
              <w:t xml:space="preserve">-12.77402 </w:t>
            </w:r>
          </w:p>
        </w:tc>
        <w:tc>
          <w:tcPr>
            <w:tcW w:w="1798" w:type="dxa"/>
            <w:tcBorders>
              <w:top w:val="single" w:sz="4" w:space="0" w:color="auto"/>
              <w:left w:val="single" w:sz="4" w:space="0" w:color="auto"/>
              <w:bottom w:val="single" w:sz="4" w:space="0" w:color="auto"/>
              <w:right w:val="single" w:sz="4" w:space="0" w:color="auto"/>
            </w:tcBorders>
          </w:tcPr>
          <w:p w14:paraId="3CB67197" w14:textId="77777777" w:rsidR="003F02A9" w:rsidRDefault="003F02A9">
            <w:pPr>
              <w:widowControl/>
            </w:pPr>
            <w:r>
              <w:rPr>
                <w:lang w:val="en-CA"/>
              </w:rPr>
              <w:t xml:space="preserve">1.94089 </w:t>
            </w:r>
          </w:p>
        </w:tc>
        <w:tc>
          <w:tcPr>
            <w:tcW w:w="1798" w:type="dxa"/>
            <w:tcBorders>
              <w:top w:val="single" w:sz="4" w:space="0" w:color="auto"/>
              <w:left w:val="single" w:sz="4" w:space="0" w:color="auto"/>
              <w:bottom w:val="single" w:sz="4" w:space="0" w:color="auto"/>
              <w:right w:val="single" w:sz="4" w:space="0" w:color="auto"/>
            </w:tcBorders>
          </w:tcPr>
          <w:p w14:paraId="3E308226" w14:textId="77777777" w:rsidR="003F02A9" w:rsidRDefault="003F02A9">
            <w:pPr>
              <w:widowControl/>
            </w:pPr>
            <w:r>
              <w:rPr>
                <w:lang w:val="en-CA"/>
              </w:rPr>
              <w:t xml:space="preserve">0.560 </w:t>
            </w:r>
          </w:p>
        </w:tc>
        <w:tc>
          <w:tcPr>
            <w:tcW w:w="1798" w:type="dxa"/>
            <w:tcBorders>
              <w:top w:val="single" w:sz="4" w:space="0" w:color="auto"/>
              <w:left w:val="single" w:sz="4" w:space="0" w:color="auto"/>
              <w:bottom w:val="single" w:sz="4" w:space="0" w:color="auto"/>
            </w:tcBorders>
          </w:tcPr>
          <w:p w14:paraId="65FDD2E7" w14:textId="77777777" w:rsidR="003F02A9" w:rsidRDefault="003F02A9">
            <w:pPr>
              <w:widowControl/>
            </w:pPr>
            <w:r>
              <w:rPr>
                <w:lang w:val="en-CA"/>
              </w:rPr>
              <w:t>-8.96988 to -16.57815</w:t>
            </w:r>
          </w:p>
        </w:tc>
      </w:tr>
      <w:tr w:rsidR="003F02A9" w14:paraId="2ECF1A85" w14:textId="77777777">
        <w:tc>
          <w:tcPr>
            <w:tcW w:w="1833" w:type="dxa"/>
            <w:tcBorders>
              <w:top w:val="single" w:sz="4" w:space="0" w:color="auto"/>
              <w:bottom w:val="single" w:sz="4" w:space="0" w:color="auto"/>
              <w:right w:val="single" w:sz="4" w:space="0" w:color="auto"/>
            </w:tcBorders>
          </w:tcPr>
          <w:p w14:paraId="32C9C313" w14:textId="77777777" w:rsidR="003F02A9" w:rsidRDefault="003F02A9">
            <w:pPr>
              <w:widowControl/>
            </w:pPr>
          </w:p>
        </w:tc>
        <w:tc>
          <w:tcPr>
            <w:tcW w:w="1798" w:type="dxa"/>
            <w:gridSpan w:val="5"/>
            <w:tcBorders>
              <w:top w:val="single" w:sz="4" w:space="0" w:color="auto"/>
              <w:left w:val="single" w:sz="4" w:space="0" w:color="auto"/>
              <w:bottom w:val="single" w:sz="4" w:space="0" w:color="auto"/>
              <w:right w:val="single" w:sz="4" w:space="0" w:color="auto"/>
            </w:tcBorders>
          </w:tcPr>
          <w:p w14:paraId="014D73B7" w14:textId="77777777" w:rsidR="003F02A9" w:rsidRDefault="003F02A9">
            <w:pPr>
              <w:widowControl/>
            </w:pPr>
          </w:p>
        </w:tc>
        <w:tc>
          <w:tcPr>
            <w:tcW w:w="1798" w:type="dxa"/>
            <w:tcBorders>
              <w:top w:val="single" w:sz="4" w:space="0" w:color="auto"/>
              <w:left w:val="single" w:sz="4" w:space="0" w:color="auto"/>
              <w:bottom w:val="single" w:sz="4" w:space="0" w:color="auto"/>
              <w:right w:val="single" w:sz="4" w:space="0" w:color="auto"/>
            </w:tcBorders>
          </w:tcPr>
          <w:p w14:paraId="135CF5B8" w14:textId="77777777" w:rsidR="003F02A9" w:rsidRDefault="003F02A9">
            <w:pPr>
              <w:widowControl/>
            </w:pPr>
          </w:p>
        </w:tc>
        <w:tc>
          <w:tcPr>
            <w:tcW w:w="1798" w:type="dxa"/>
            <w:tcBorders>
              <w:top w:val="single" w:sz="4" w:space="0" w:color="auto"/>
              <w:left w:val="single" w:sz="4" w:space="0" w:color="auto"/>
              <w:bottom w:val="single" w:sz="4" w:space="0" w:color="auto"/>
              <w:right w:val="single" w:sz="4" w:space="0" w:color="auto"/>
            </w:tcBorders>
          </w:tcPr>
          <w:p w14:paraId="704B5D32" w14:textId="77777777" w:rsidR="003F02A9" w:rsidRDefault="003F02A9">
            <w:pPr>
              <w:widowControl/>
            </w:pPr>
          </w:p>
        </w:tc>
        <w:tc>
          <w:tcPr>
            <w:tcW w:w="1798" w:type="dxa"/>
            <w:tcBorders>
              <w:top w:val="single" w:sz="4" w:space="0" w:color="auto"/>
              <w:left w:val="single" w:sz="4" w:space="0" w:color="auto"/>
              <w:bottom w:val="single" w:sz="4" w:space="0" w:color="auto"/>
            </w:tcBorders>
          </w:tcPr>
          <w:p w14:paraId="16434C34" w14:textId="77777777" w:rsidR="003F02A9" w:rsidRDefault="003F02A9">
            <w:pPr>
              <w:widowControl/>
            </w:pPr>
          </w:p>
        </w:tc>
      </w:tr>
      <w:tr w:rsidR="003F02A9" w14:paraId="14787BBD" w14:textId="77777777">
        <w:trPr>
          <w:gridAfter w:val="4"/>
          <w:wAfter w:w="6904" w:type="dxa"/>
        </w:trPr>
        <w:tc>
          <w:tcPr>
            <w:tcW w:w="1833" w:type="dxa"/>
            <w:tcBorders>
              <w:top w:val="single" w:sz="4" w:space="0" w:color="auto"/>
              <w:bottom w:val="single" w:sz="4" w:space="0" w:color="auto"/>
              <w:right w:val="single" w:sz="4" w:space="0" w:color="auto"/>
            </w:tcBorders>
          </w:tcPr>
          <w:p w14:paraId="5A39198F" w14:textId="77777777" w:rsidR="003F02A9" w:rsidRDefault="003F02A9">
            <w:pPr>
              <w:widowControl/>
            </w:pPr>
            <w:r>
              <w:rPr>
                <w:lang w:val="en-CA"/>
              </w:rPr>
              <w:t xml:space="preserve"> </w:t>
            </w:r>
          </w:p>
        </w:tc>
        <w:tc>
          <w:tcPr>
            <w:tcW w:w="72" w:type="dxa"/>
            <w:tcBorders>
              <w:top w:val="single" w:sz="4" w:space="0" w:color="auto"/>
              <w:left w:val="single" w:sz="4" w:space="0" w:color="auto"/>
              <w:bottom w:val="single" w:sz="4" w:space="0" w:color="auto"/>
              <w:right w:val="single" w:sz="4" w:space="0" w:color="auto"/>
            </w:tcBorders>
          </w:tcPr>
          <w:p w14:paraId="5B967A75" w14:textId="77777777" w:rsidR="003F02A9" w:rsidRDefault="003F02A9">
            <w:pPr>
              <w:widowControl/>
            </w:pPr>
          </w:p>
        </w:tc>
        <w:tc>
          <w:tcPr>
            <w:tcW w:w="72" w:type="dxa"/>
            <w:tcBorders>
              <w:top w:val="single" w:sz="4" w:space="0" w:color="auto"/>
              <w:left w:val="single" w:sz="4" w:space="0" w:color="auto"/>
              <w:bottom w:val="single" w:sz="4" w:space="0" w:color="auto"/>
              <w:right w:val="single" w:sz="4" w:space="0" w:color="auto"/>
            </w:tcBorders>
          </w:tcPr>
          <w:p w14:paraId="36E4CFD8" w14:textId="77777777" w:rsidR="003F02A9" w:rsidRDefault="003F02A9">
            <w:pPr>
              <w:widowControl/>
            </w:pPr>
          </w:p>
        </w:tc>
        <w:tc>
          <w:tcPr>
            <w:tcW w:w="72" w:type="dxa"/>
            <w:tcBorders>
              <w:top w:val="single" w:sz="4" w:space="0" w:color="auto"/>
              <w:left w:val="single" w:sz="4" w:space="0" w:color="auto"/>
              <w:bottom w:val="single" w:sz="4" w:space="0" w:color="auto"/>
              <w:right w:val="single" w:sz="4" w:space="0" w:color="auto"/>
            </w:tcBorders>
          </w:tcPr>
          <w:p w14:paraId="0306562F" w14:textId="77777777" w:rsidR="003F02A9" w:rsidRDefault="003F02A9">
            <w:pPr>
              <w:widowControl/>
            </w:pPr>
          </w:p>
        </w:tc>
        <w:tc>
          <w:tcPr>
            <w:tcW w:w="72" w:type="dxa"/>
            <w:tcBorders>
              <w:top w:val="single" w:sz="4" w:space="0" w:color="auto"/>
              <w:left w:val="single" w:sz="4" w:space="0" w:color="auto"/>
              <w:bottom w:val="single" w:sz="4" w:space="0" w:color="auto"/>
            </w:tcBorders>
          </w:tcPr>
          <w:p w14:paraId="2524EBD8" w14:textId="77777777" w:rsidR="003F02A9" w:rsidRDefault="003F02A9">
            <w:pPr>
              <w:widowControl/>
            </w:pPr>
          </w:p>
        </w:tc>
      </w:tr>
    </w:tbl>
    <w:p w14:paraId="6D2FC9F7" w14:textId="77777777" w:rsidR="003F02A9" w:rsidRDefault="003F02A9">
      <w:pPr>
        <w:widowControl/>
      </w:pPr>
    </w:p>
    <w:p w14:paraId="5D63ED6F" w14:textId="77777777" w:rsidR="003F02A9" w:rsidRDefault="003F02A9">
      <w:pPr>
        <w:widowControl/>
        <w:rPr>
          <w:lang w:val="en-CA"/>
        </w:rPr>
      </w:pPr>
      <w:r>
        <w:rPr>
          <w:lang w:val="en-CA"/>
        </w:rPr>
        <w:t>Figure 23: GTB-ATB Regression output parameters</w:t>
      </w:r>
    </w:p>
    <w:p w14:paraId="5D9899F5" w14:textId="77777777" w:rsidR="003F02A9" w:rsidRDefault="003F02A9">
      <w:pPr>
        <w:widowControl/>
        <w:rPr>
          <w:lang w:val="en-CA"/>
        </w:rPr>
      </w:pPr>
    </w:p>
    <w:p w14:paraId="425735A7" w14:textId="77777777" w:rsidR="003F02A9" w:rsidRDefault="003F02A9">
      <w:pPr>
        <w:widowControl/>
        <w:rPr>
          <w:lang w:val="en-CA"/>
        </w:rPr>
      </w:pPr>
    </w:p>
    <w:p w14:paraId="26B225DB" w14:textId="77777777" w:rsidR="003F02A9" w:rsidRDefault="003F02A9">
      <w:pPr>
        <w:widowControl/>
        <w:rPr>
          <w:lang w:val="en-CA"/>
        </w:rPr>
      </w:pPr>
    </w:p>
    <w:p w14:paraId="1B630266" w14:textId="77777777" w:rsidR="003F02A9" w:rsidRDefault="003F02A9">
      <w:pPr>
        <w:widowControl/>
        <w:sectPr w:rsidR="003F02A9">
          <w:type w:val="continuous"/>
          <w:pgSz w:w="11905" w:h="16837"/>
          <w:pgMar w:top="1440" w:right="1440" w:bottom="1440" w:left="1440" w:header="0" w:footer="0" w:gutter="0"/>
          <w:cols w:space="360"/>
          <w:noEndnote/>
        </w:sectPr>
      </w:pPr>
      <w:bookmarkStart w:id="548" w:name="x1-12003r24"/>
      <w:bookmarkEnd w:id="548"/>
    </w:p>
    <w:p w14:paraId="405FD39A" w14:textId="5AE6BE82" w:rsidR="003F02A9" w:rsidRDefault="00176574">
      <w:pPr>
        <w:widowControl/>
        <w:rPr>
          <w:lang w:val="en-CA"/>
        </w:rPr>
      </w:pPr>
      <w:r>
        <w:rPr>
          <w:noProof/>
        </w:rPr>
        <w:drawing>
          <wp:inline distT="0" distB="0" distL="0" distR="0" wp14:anchorId="3DB4630D" wp14:editId="35ECDCFE">
            <wp:extent cx="5638800" cy="37623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638800" cy="3762375"/>
                    </a:xfrm>
                    <a:prstGeom prst="rect">
                      <a:avLst/>
                    </a:prstGeom>
                    <a:noFill/>
                    <a:ln>
                      <a:noFill/>
                    </a:ln>
                  </pic:spPr>
                </pic:pic>
              </a:graphicData>
            </a:graphic>
          </wp:inline>
        </w:drawing>
      </w:r>
      <w:r w:rsidR="003F02A9">
        <w:rPr>
          <w:lang w:val="en-CA"/>
        </w:rPr>
        <w:br/>
      </w:r>
    </w:p>
    <w:p w14:paraId="37459EE7" w14:textId="77777777" w:rsidR="003F02A9" w:rsidRDefault="003F02A9">
      <w:pPr>
        <w:widowControl/>
        <w:rPr>
          <w:lang w:val="en-CA"/>
        </w:rPr>
      </w:pPr>
      <w:r>
        <w:rPr>
          <w:lang w:val="en-CA"/>
        </w:rPr>
        <w:t>Figure 24: Differences in elevation measured from the GTB data to the ATB model. 95p Bootstrap of the main regression rendered in red around the estimator version of the regression (rendered as a solid purple line).</w:t>
      </w:r>
    </w:p>
    <w:p w14:paraId="04EDC33C" w14:textId="77777777" w:rsidR="003F02A9" w:rsidRDefault="003F02A9">
      <w:pPr>
        <w:widowControl/>
        <w:rPr>
          <w:lang w:val="en-CA"/>
        </w:rPr>
      </w:pPr>
    </w:p>
    <w:p w14:paraId="30679AEE" w14:textId="77777777" w:rsidR="003F02A9" w:rsidRDefault="003F02A9">
      <w:pPr>
        <w:widowControl/>
        <w:rPr>
          <w:lang w:val="en-CA"/>
        </w:rPr>
      </w:pPr>
    </w:p>
    <w:p w14:paraId="11AF76E7" w14:textId="77777777" w:rsidR="003F02A9" w:rsidRDefault="003F02A9">
      <w:pPr>
        <w:widowControl/>
        <w:rPr>
          <w:lang w:val="en-CA"/>
        </w:rPr>
      </w:pPr>
    </w:p>
    <w:p w14:paraId="1371389D" w14:textId="77777777" w:rsidR="003F02A9" w:rsidRDefault="003F02A9">
      <w:pPr>
        <w:widowControl/>
        <w:sectPr w:rsidR="003F02A9">
          <w:type w:val="continuous"/>
          <w:pgSz w:w="11905" w:h="16837"/>
          <w:pgMar w:top="1440" w:right="1440" w:bottom="1440" w:left="1440" w:header="0" w:footer="0" w:gutter="0"/>
          <w:cols w:space="360"/>
          <w:noEndnote/>
        </w:sectPr>
      </w:pPr>
      <w:bookmarkStart w:id="549" w:name="x1-12004r25"/>
      <w:bookmarkEnd w:id="549"/>
    </w:p>
    <w:p w14:paraId="79959774" w14:textId="43D81FBD" w:rsidR="003F02A9" w:rsidRDefault="00176574">
      <w:pPr>
        <w:widowControl/>
        <w:rPr>
          <w:lang w:val="en-CA"/>
        </w:rPr>
      </w:pPr>
      <w:r>
        <w:rPr>
          <w:noProof/>
        </w:rPr>
        <w:lastRenderedPageBreak/>
        <w:drawing>
          <wp:inline distT="0" distB="0" distL="0" distR="0" wp14:anchorId="4C48B46D" wp14:editId="4FE29E1A">
            <wp:extent cx="5638800" cy="37623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38800" cy="3762375"/>
                    </a:xfrm>
                    <a:prstGeom prst="rect">
                      <a:avLst/>
                    </a:prstGeom>
                    <a:noFill/>
                    <a:ln>
                      <a:noFill/>
                    </a:ln>
                  </pic:spPr>
                </pic:pic>
              </a:graphicData>
            </a:graphic>
          </wp:inline>
        </w:drawing>
      </w:r>
      <w:r w:rsidR="003F02A9">
        <w:rPr>
          <w:lang w:val="en-CA"/>
        </w:rPr>
        <w:br/>
      </w:r>
    </w:p>
    <w:p w14:paraId="7AE034B9" w14:textId="77777777" w:rsidR="003F02A9" w:rsidRDefault="003F02A9">
      <w:pPr>
        <w:widowControl/>
        <w:rPr>
          <w:lang w:val="en-CA"/>
        </w:rPr>
      </w:pPr>
      <w:r>
        <w:rPr>
          <w:lang w:val="en-CA"/>
        </w:rPr>
        <w:t>Figure 25: Differences in elevation measured from the ATB data to the GTB model. 95p Bootstrap of the main regression rendered in purple around the estimator version of the regression (rendered as a solid red line).</w:t>
      </w:r>
    </w:p>
    <w:p w14:paraId="06539984" w14:textId="77777777" w:rsidR="003F02A9" w:rsidRDefault="003F02A9">
      <w:pPr>
        <w:widowControl/>
        <w:rPr>
          <w:lang w:val="en-CA"/>
        </w:rPr>
      </w:pPr>
    </w:p>
    <w:p w14:paraId="50351D9E" w14:textId="77777777" w:rsidR="003F02A9" w:rsidRDefault="003F02A9">
      <w:pPr>
        <w:widowControl/>
        <w:rPr>
          <w:lang w:val="en-CA"/>
        </w:rPr>
      </w:pPr>
    </w:p>
    <w:p w14:paraId="20BE06E0" w14:textId="77777777" w:rsidR="003F02A9" w:rsidRDefault="003F02A9">
      <w:pPr>
        <w:widowControl/>
        <w:rPr>
          <w:lang w:val="en-CA"/>
        </w:rPr>
      </w:pPr>
      <w:r>
        <w:rPr>
          <w:lang w:val="en-CA"/>
        </w:rPr>
        <w:t xml:space="preserve">5.1.6 </w:t>
      </w:r>
      <w:bookmarkStart w:id="550" w:name="x1-130005.1.6"/>
      <w:bookmarkEnd w:id="550"/>
      <w:r>
        <w:rPr>
          <w:lang w:val="en-CA"/>
        </w:rPr>
        <w:t>GTB-TAHB</w:t>
      </w:r>
    </w:p>
    <w:p w14:paraId="351A7600" w14:textId="77777777" w:rsidR="003F02A9" w:rsidRDefault="003F02A9">
      <w:pPr>
        <w:widowControl/>
        <w:rPr>
          <w:lang w:val="en-CA"/>
        </w:rPr>
      </w:pPr>
    </w:p>
    <w:p w14:paraId="532DA16F" w14:textId="77777777" w:rsidR="003F02A9" w:rsidRDefault="003F02A9">
      <w:pPr>
        <w:widowControl/>
        <w:sectPr w:rsidR="003F02A9">
          <w:type w:val="continuous"/>
          <w:pgSz w:w="11905" w:h="16837"/>
          <w:pgMar w:top="1440" w:right="1440" w:bottom="1440" w:left="1440" w:header="0" w:footer="0" w:gutter="0"/>
          <w:cols w:space="360"/>
          <w:noEndnote/>
        </w:sectPr>
      </w:pPr>
      <w:bookmarkStart w:id="551" w:name="x1-13001r26"/>
      <w:bookmarkEnd w:id="551"/>
    </w:p>
    <w:p w14:paraId="18970B73" w14:textId="17DB5F47" w:rsidR="003F02A9" w:rsidRDefault="00176574">
      <w:pPr>
        <w:widowControl/>
        <w:rPr>
          <w:lang w:val="en-CA"/>
        </w:rPr>
      </w:pPr>
      <w:r>
        <w:rPr>
          <w:noProof/>
        </w:rPr>
        <w:lastRenderedPageBreak/>
        <w:drawing>
          <wp:inline distT="0" distB="0" distL="0" distR="0" wp14:anchorId="1C3E971C" wp14:editId="6C0BB2E8">
            <wp:extent cx="5686425" cy="426720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686425" cy="4267200"/>
                    </a:xfrm>
                    <a:prstGeom prst="rect">
                      <a:avLst/>
                    </a:prstGeom>
                    <a:noFill/>
                    <a:ln>
                      <a:noFill/>
                    </a:ln>
                  </pic:spPr>
                </pic:pic>
              </a:graphicData>
            </a:graphic>
          </wp:inline>
        </w:drawing>
      </w:r>
      <w:r w:rsidR="003F02A9">
        <w:rPr>
          <w:lang w:val="en-CA"/>
        </w:rPr>
        <w:br/>
      </w:r>
    </w:p>
    <w:p w14:paraId="759EF25F" w14:textId="77777777" w:rsidR="003F02A9" w:rsidRDefault="003F02A9">
      <w:pPr>
        <w:widowControl/>
        <w:rPr>
          <w:lang w:val="en-CA"/>
        </w:rPr>
      </w:pPr>
      <w:r>
        <w:rPr>
          <w:lang w:val="en-CA"/>
        </w:rPr>
        <w:t>Figure 26: Measured and modelled elevation data plotted against age for sites GTB &amp; TAHB. Data grouped into bins with widths of 200 years starting at 450 years before present. Bin Counts shown as a histogram at bottom of graph.</w:t>
      </w:r>
    </w:p>
    <w:p w14:paraId="6DC51E2B" w14:textId="77777777" w:rsidR="003F02A9" w:rsidRDefault="003F02A9">
      <w:pPr>
        <w:widowControl/>
        <w:rPr>
          <w:lang w:val="en-CA"/>
        </w:rPr>
      </w:pPr>
    </w:p>
    <w:p w14:paraId="3E235AF9" w14:textId="77777777" w:rsidR="003F02A9" w:rsidRDefault="003F02A9">
      <w:pPr>
        <w:widowControl/>
        <w:rPr>
          <w:lang w:val="en-CA"/>
        </w:rPr>
      </w:pPr>
      <w:r>
        <w:rPr>
          <w:lang w:val="en-CA"/>
        </w:rPr>
        <w:t xml:space="preserve">The combination of sites GTB and TAHB has data in bins from 450 to 3650 years before present, of which only 2050 to 2850 years before present was used. Two potential bins located at 650-850 and 2850-3050 years before present were not used due failing to meet the 75% rule, both would have produced comparisons between areas of data in one dataset and a poorly constrained model in the other. </w:t>
      </w:r>
    </w:p>
    <w:p w14:paraId="6D65C5F7" w14:textId="77777777" w:rsidR="003F02A9" w:rsidRDefault="003F02A9">
      <w:pPr>
        <w:widowControl/>
        <w:rPr>
          <w:lang w:val="en-CA"/>
        </w:rPr>
      </w:pPr>
      <w:r>
        <w:rPr>
          <w:lang w:val="en-CA"/>
        </w:rPr>
        <w:t xml:space="preserve">The combination of sites GTB and TAHB has by far the poorest regressions, listed in </w:t>
      </w:r>
      <w:hyperlink w:anchor="x1-13002r27" w:history="1">
        <w:r>
          <w:rPr>
            <w:lang w:val="en-CA"/>
          </w:rPr>
          <w:t>27</w:t>
        </w:r>
      </w:hyperlink>
      <w:r>
        <w:rPr>
          <w:lang w:val="en-CA"/>
        </w:rPr>
        <w:t xml:space="preserve">. This is likely due to the alignment of most of both datasets only giving limited sample sizes of n=22 (Figure </w:t>
      </w:r>
      <w:hyperlink w:anchor="x1-13004r29" w:history="1">
        <w:r>
          <w:rPr>
            <w:lang w:val="en-CA"/>
          </w:rPr>
          <w:t>29</w:t>
        </w:r>
      </w:hyperlink>
      <w:r>
        <w:rPr>
          <w:lang w:val="en-CA"/>
        </w:rPr>
        <w:t xml:space="preserve">) and n=27 (Figure </w:t>
      </w:r>
      <w:hyperlink w:anchor="x1-13003r28" w:history="1">
        <w:r>
          <w:rPr>
            <w:lang w:val="en-CA"/>
          </w:rPr>
          <w:t>28</w:t>
        </w:r>
      </w:hyperlink>
      <w:r>
        <w:rPr>
          <w:lang w:val="en-CA"/>
        </w:rPr>
        <w:t xml:space="preserve">). This resulted in an estimate of GIA that ranges anywhere from -2.8-8.6 cm/century, possibly implying that the vertical adjustment rates between the TAHB and GTB sites may be zero, or at the least small in comparison to other site comparisons. </w:t>
      </w:r>
      <w:r>
        <w:rPr>
          <w:lang w:val="en-CA"/>
        </w:rPr>
        <w:br/>
      </w:r>
    </w:p>
    <w:p w14:paraId="746887D1" w14:textId="77777777" w:rsidR="003F02A9" w:rsidRDefault="003F02A9">
      <w:pPr>
        <w:widowControl/>
        <w:rPr>
          <w:lang w:val="en-CA"/>
        </w:rPr>
      </w:pPr>
    </w:p>
    <w:p w14:paraId="692F5D20" w14:textId="77777777" w:rsidR="003F02A9" w:rsidRDefault="003F02A9">
      <w:pPr>
        <w:widowControl/>
        <w:rPr>
          <w:lang w:val="en-CA"/>
        </w:rPr>
      </w:pPr>
      <w:bookmarkStart w:id="552" w:name="x1-13002r27"/>
      <w:bookmarkEnd w:id="552"/>
    </w:p>
    <w:p w14:paraId="59148CBC" w14:textId="77777777" w:rsidR="003F02A9" w:rsidRDefault="003F02A9">
      <w:pPr>
        <w:widowControl/>
      </w:pPr>
    </w:p>
    <w:tbl>
      <w:tblPr>
        <w:tblW w:w="0" w:type="auto"/>
        <w:tblInd w:w="36" w:type="dxa"/>
        <w:tblBorders>
          <w:top w:val="single" w:sz="4" w:space="0" w:color="auto"/>
          <w:left w:val="single" w:sz="4" w:space="0" w:color="auto"/>
          <w:bottom w:val="single" w:sz="4" w:space="0" w:color="auto"/>
          <w:right w:val="single" w:sz="4" w:space="0" w:color="auto"/>
        </w:tblBorders>
        <w:tblCellMar>
          <w:left w:w="36" w:type="dxa"/>
          <w:right w:w="36" w:type="dxa"/>
        </w:tblCellMar>
        <w:tblLook w:val="0000" w:firstRow="0" w:lastRow="0" w:firstColumn="0" w:lastColumn="0" w:noHBand="0" w:noVBand="0"/>
      </w:tblPr>
      <w:tblGrid>
        <w:gridCol w:w="1817"/>
        <w:gridCol w:w="78"/>
        <w:gridCol w:w="78"/>
        <w:gridCol w:w="78"/>
        <w:gridCol w:w="78"/>
        <w:gridCol w:w="1497"/>
        <w:gridCol w:w="1784"/>
        <w:gridCol w:w="1784"/>
        <w:gridCol w:w="1785"/>
      </w:tblGrid>
      <w:tr w:rsidR="003F02A9" w14:paraId="6D24C044" w14:textId="77777777">
        <w:tc>
          <w:tcPr>
            <w:tcW w:w="1833" w:type="dxa"/>
            <w:tcBorders>
              <w:top w:val="single" w:sz="4" w:space="0" w:color="auto"/>
              <w:bottom w:val="single" w:sz="4" w:space="0" w:color="auto"/>
              <w:right w:val="single" w:sz="4" w:space="0" w:color="auto"/>
            </w:tcBorders>
          </w:tcPr>
          <w:p w14:paraId="0467E8A9" w14:textId="77777777" w:rsidR="003F02A9" w:rsidRDefault="003F02A9">
            <w:pPr>
              <w:widowControl/>
            </w:pPr>
          </w:p>
        </w:tc>
        <w:tc>
          <w:tcPr>
            <w:tcW w:w="1798" w:type="dxa"/>
            <w:gridSpan w:val="5"/>
            <w:tcBorders>
              <w:top w:val="single" w:sz="4" w:space="0" w:color="auto"/>
              <w:left w:val="single" w:sz="4" w:space="0" w:color="auto"/>
              <w:bottom w:val="single" w:sz="4" w:space="0" w:color="auto"/>
              <w:right w:val="single" w:sz="4" w:space="0" w:color="auto"/>
            </w:tcBorders>
          </w:tcPr>
          <w:p w14:paraId="21553F23" w14:textId="77777777" w:rsidR="003F02A9" w:rsidRDefault="003F02A9">
            <w:pPr>
              <w:widowControl/>
            </w:pPr>
          </w:p>
        </w:tc>
        <w:tc>
          <w:tcPr>
            <w:tcW w:w="1798" w:type="dxa"/>
            <w:tcBorders>
              <w:top w:val="single" w:sz="4" w:space="0" w:color="auto"/>
              <w:left w:val="single" w:sz="4" w:space="0" w:color="auto"/>
              <w:bottom w:val="single" w:sz="4" w:space="0" w:color="auto"/>
              <w:right w:val="single" w:sz="4" w:space="0" w:color="auto"/>
            </w:tcBorders>
          </w:tcPr>
          <w:p w14:paraId="5E63EDD7" w14:textId="77777777" w:rsidR="003F02A9" w:rsidRDefault="003F02A9">
            <w:pPr>
              <w:widowControl/>
            </w:pPr>
          </w:p>
        </w:tc>
        <w:tc>
          <w:tcPr>
            <w:tcW w:w="1798" w:type="dxa"/>
            <w:tcBorders>
              <w:top w:val="single" w:sz="4" w:space="0" w:color="auto"/>
              <w:left w:val="single" w:sz="4" w:space="0" w:color="auto"/>
              <w:bottom w:val="single" w:sz="4" w:space="0" w:color="auto"/>
              <w:right w:val="single" w:sz="4" w:space="0" w:color="auto"/>
            </w:tcBorders>
          </w:tcPr>
          <w:p w14:paraId="3AA83FED" w14:textId="77777777" w:rsidR="003F02A9" w:rsidRDefault="003F02A9">
            <w:pPr>
              <w:widowControl/>
            </w:pPr>
          </w:p>
        </w:tc>
        <w:tc>
          <w:tcPr>
            <w:tcW w:w="1798" w:type="dxa"/>
            <w:tcBorders>
              <w:top w:val="single" w:sz="4" w:space="0" w:color="auto"/>
              <w:left w:val="single" w:sz="4" w:space="0" w:color="auto"/>
              <w:bottom w:val="single" w:sz="4" w:space="0" w:color="auto"/>
            </w:tcBorders>
          </w:tcPr>
          <w:p w14:paraId="63A9335F" w14:textId="77777777" w:rsidR="003F02A9" w:rsidRDefault="003F02A9">
            <w:pPr>
              <w:widowControl/>
            </w:pPr>
          </w:p>
        </w:tc>
      </w:tr>
      <w:tr w:rsidR="003F02A9" w14:paraId="745701A9" w14:textId="77777777">
        <w:tc>
          <w:tcPr>
            <w:tcW w:w="1833" w:type="dxa"/>
            <w:tcBorders>
              <w:top w:val="single" w:sz="4" w:space="0" w:color="auto"/>
              <w:bottom w:val="single" w:sz="4" w:space="0" w:color="auto"/>
              <w:right w:val="single" w:sz="4" w:space="0" w:color="auto"/>
            </w:tcBorders>
          </w:tcPr>
          <w:p w14:paraId="35F0DB1A" w14:textId="77777777" w:rsidR="003F02A9" w:rsidRDefault="003F02A9">
            <w:pPr>
              <w:widowControl/>
            </w:pPr>
            <w:r>
              <w:rPr>
                <w:lang w:val="en-CA"/>
              </w:rPr>
              <w:t xml:space="preserve">name </w:t>
            </w:r>
          </w:p>
        </w:tc>
        <w:tc>
          <w:tcPr>
            <w:tcW w:w="1798" w:type="dxa"/>
            <w:gridSpan w:val="5"/>
            <w:tcBorders>
              <w:top w:val="single" w:sz="4" w:space="0" w:color="auto"/>
              <w:left w:val="single" w:sz="4" w:space="0" w:color="auto"/>
              <w:bottom w:val="single" w:sz="4" w:space="0" w:color="auto"/>
              <w:right w:val="single" w:sz="4" w:space="0" w:color="auto"/>
            </w:tcBorders>
          </w:tcPr>
          <w:p w14:paraId="74124B96" w14:textId="77777777" w:rsidR="003F02A9" w:rsidRDefault="003F02A9">
            <w:pPr>
              <w:widowControl/>
            </w:pPr>
            <w:r>
              <w:rPr>
                <w:lang w:val="en-CA"/>
              </w:rPr>
              <w:t>Slope Estimator</w:t>
            </w:r>
          </w:p>
        </w:tc>
        <w:tc>
          <w:tcPr>
            <w:tcW w:w="1798" w:type="dxa"/>
            <w:tcBorders>
              <w:top w:val="single" w:sz="4" w:space="0" w:color="auto"/>
              <w:left w:val="single" w:sz="4" w:space="0" w:color="auto"/>
              <w:bottom w:val="single" w:sz="4" w:space="0" w:color="auto"/>
              <w:right w:val="single" w:sz="4" w:space="0" w:color="auto"/>
            </w:tcBorders>
          </w:tcPr>
          <w:p w14:paraId="7CEA9CD8" w14:textId="77777777" w:rsidR="003F02A9" w:rsidRDefault="003F02A9">
            <w:pPr>
              <w:widowControl/>
            </w:pPr>
            <w:r>
              <w:rPr>
                <w:lang w:val="en-CA"/>
              </w:rPr>
              <w:t>Slope Error</w:t>
            </w:r>
          </w:p>
        </w:tc>
        <w:tc>
          <w:tcPr>
            <w:tcW w:w="1798" w:type="dxa"/>
            <w:tcBorders>
              <w:top w:val="single" w:sz="4" w:space="0" w:color="auto"/>
              <w:left w:val="single" w:sz="4" w:space="0" w:color="auto"/>
              <w:bottom w:val="single" w:sz="4" w:space="0" w:color="auto"/>
              <w:right w:val="single" w:sz="4" w:space="0" w:color="auto"/>
            </w:tcBorders>
          </w:tcPr>
          <w:p w14:paraId="4F900547" w14:textId="77777777" w:rsidR="003F02A9" w:rsidRDefault="003F02A9">
            <w:pPr>
              <w:widowControl/>
            </w:pPr>
            <w:r>
              <w:rPr>
                <w:lang w:val="en-CA"/>
              </w:rPr>
              <w:t>r Squared</w:t>
            </w:r>
          </w:p>
        </w:tc>
        <w:tc>
          <w:tcPr>
            <w:tcW w:w="1798" w:type="dxa"/>
            <w:tcBorders>
              <w:top w:val="single" w:sz="4" w:space="0" w:color="auto"/>
              <w:left w:val="single" w:sz="4" w:space="0" w:color="auto"/>
              <w:bottom w:val="single" w:sz="4" w:space="0" w:color="auto"/>
            </w:tcBorders>
          </w:tcPr>
          <w:p w14:paraId="6327438A" w14:textId="77777777" w:rsidR="003F02A9" w:rsidRDefault="003F02A9">
            <w:pPr>
              <w:widowControl/>
            </w:pPr>
            <w:r>
              <w:rPr>
                <w:lang w:val="en-CA"/>
              </w:rPr>
              <w:t xml:space="preserve">Slope C.I. (95p) </w:t>
            </w:r>
          </w:p>
        </w:tc>
      </w:tr>
      <w:tr w:rsidR="003F02A9" w14:paraId="01FE7D73" w14:textId="77777777">
        <w:tc>
          <w:tcPr>
            <w:tcW w:w="1833" w:type="dxa"/>
            <w:tcBorders>
              <w:top w:val="single" w:sz="4" w:space="0" w:color="auto"/>
              <w:bottom w:val="single" w:sz="4" w:space="0" w:color="auto"/>
              <w:right w:val="single" w:sz="4" w:space="0" w:color="auto"/>
            </w:tcBorders>
          </w:tcPr>
          <w:p w14:paraId="48E7AC40" w14:textId="77777777" w:rsidR="003F02A9" w:rsidRDefault="003F02A9">
            <w:pPr>
              <w:widowControl/>
            </w:pPr>
          </w:p>
        </w:tc>
        <w:tc>
          <w:tcPr>
            <w:tcW w:w="1798" w:type="dxa"/>
            <w:gridSpan w:val="5"/>
            <w:tcBorders>
              <w:top w:val="single" w:sz="4" w:space="0" w:color="auto"/>
              <w:left w:val="single" w:sz="4" w:space="0" w:color="auto"/>
              <w:bottom w:val="single" w:sz="4" w:space="0" w:color="auto"/>
              <w:right w:val="single" w:sz="4" w:space="0" w:color="auto"/>
            </w:tcBorders>
          </w:tcPr>
          <w:p w14:paraId="7AC7F6D4" w14:textId="77777777" w:rsidR="003F02A9" w:rsidRDefault="003F02A9">
            <w:pPr>
              <w:widowControl/>
            </w:pPr>
          </w:p>
        </w:tc>
        <w:tc>
          <w:tcPr>
            <w:tcW w:w="1798" w:type="dxa"/>
            <w:tcBorders>
              <w:top w:val="single" w:sz="4" w:space="0" w:color="auto"/>
              <w:left w:val="single" w:sz="4" w:space="0" w:color="auto"/>
              <w:bottom w:val="single" w:sz="4" w:space="0" w:color="auto"/>
              <w:right w:val="single" w:sz="4" w:space="0" w:color="auto"/>
            </w:tcBorders>
          </w:tcPr>
          <w:p w14:paraId="64550C37" w14:textId="77777777" w:rsidR="003F02A9" w:rsidRDefault="003F02A9">
            <w:pPr>
              <w:widowControl/>
            </w:pPr>
          </w:p>
        </w:tc>
        <w:tc>
          <w:tcPr>
            <w:tcW w:w="1798" w:type="dxa"/>
            <w:tcBorders>
              <w:top w:val="single" w:sz="4" w:space="0" w:color="auto"/>
              <w:left w:val="single" w:sz="4" w:space="0" w:color="auto"/>
              <w:bottom w:val="single" w:sz="4" w:space="0" w:color="auto"/>
              <w:right w:val="single" w:sz="4" w:space="0" w:color="auto"/>
            </w:tcBorders>
          </w:tcPr>
          <w:p w14:paraId="2DC274B8" w14:textId="77777777" w:rsidR="003F02A9" w:rsidRDefault="003F02A9">
            <w:pPr>
              <w:widowControl/>
            </w:pPr>
          </w:p>
        </w:tc>
        <w:tc>
          <w:tcPr>
            <w:tcW w:w="1798" w:type="dxa"/>
            <w:tcBorders>
              <w:top w:val="single" w:sz="4" w:space="0" w:color="auto"/>
              <w:left w:val="single" w:sz="4" w:space="0" w:color="auto"/>
              <w:bottom w:val="single" w:sz="4" w:space="0" w:color="auto"/>
            </w:tcBorders>
          </w:tcPr>
          <w:p w14:paraId="18048F69" w14:textId="77777777" w:rsidR="003F02A9" w:rsidRDefault="003F02A9">
            <w:pPr>
              <w:widowControl/>
            </w:pPr>
          </w:p>
        </w:tc>
      </w:tr>
      <w:tr w:rsidR="003F02A9" w14:paraId="11EFBF65" w14:textId="77777777">
        <w:tc>
          <w:tcPr>
            <w:tcW w:w="1833" w:type="dxa"/>
            <w:tcBorders>
              <w:top w:val="single" w:sz="4" w:space="0" w:color="auto"/>
              <w:bottom w:val="single" w:sz="4" w:space="0" w:color="auto"/>
              <w:right w:val="single" w:sz="4" w:space="0" w:color="auto"/>
            </w:tcBorders>
          </w:tcPr>
          <w:p w14:paraId="1B1F5123" w14:textId="77777777" w:rsidR="003F02A9" w:rsidRDefault="003F02A9">
            <w:pPr>
              <w:widowControl/>
            </w:pPr>
            <w:r>
              <w:rPr>
                <w:lang w:val="en-CA"/>
              </w:rPr>
              <w:t>GTB relative to TAHB model</w:t>
            </w:r>
          </w:p>
        </w:tc>
        <w:tc>
          <w:tcPr>
            <w:tcW w:w="1798" w:type="dxa"/>
            <w:gridSpan w:val="5"/>
            <w:tcBorders>
              <w:top w:val="single" w:sz="4" w:space="0" w:color="auto"/>
              <w:left w:val="single" w:sz="4" w:space="0" w:color="auto"/>
              <w:bottom w:val="single" w:sz="4" w:space="0" w:color="auto"/>
              <w:right w:val="single" w:sz="4" w:space="0" w:color="auto"/>
            </w:tcBorders>
          </w:tcPr>
          <w:p w14:paraId="1B787393" w14:textId="77777777" w:rsidR="003F02A9" w:rsidRDefault="003F02A9">
            <w:pPr>
              <w:widowControl/>
            </w:pPr>
            <w:r>
              <w:rPr>
                <w:lang w:val="en-CA"/>
              </w:rPr>
              <w:t xml:space="preserve">1.04458 </w:t>
            </w:r>
          </w:p>
        </w:tc>
        <w:tc>
          <w:tcPr>
            <w:tcW w:w="1798" w:type="dxa"/>
            <w:tcBorders>
              <w:top w:val="single" w:sz="4" w:space="0" w:color="auto"/>
              <w:left w:val="single" w:sz="4" w:space="0" w:color="auto"/>
              <w:bottom w:val="single" w:sz="4" w:space="0" w:color="auto"/>
              <w:right w:val="single" w:sz="4" w:space="0" w:color="auto"/>
            </w:tcBorders>
          </w:tcPr>
          <w:p w14:paraId="76F6A04C" w14:textId="77777777" w:rsidR="003F02A9" w:rsidRDefault="003F02A9">
            <w:pPr>
              <w:widowControl/>
            </w:pPr>
            <w:r>
              <w:rPr>
                <w:lang w:val="en-CA"/>
              </w:rPr>
              <w:t xml:space="preserve">3.84483 </w:t>
            </w:r>
          </w:p>
        </w:tc>
        <w:tc>
          <w:tcPr>
            <w:tcW w:w="1798" w:type="dxa"/>
            <w:tcBorders>
              <w:top w:val="single" w:sz="4" w:space="0" w:color="auto"/>
              <w:left w:val="single" w:sz="4" w:space="0" w:color="auto"/>
              <w:bottom w:val="single" w:sz="4" w:space="0" w:color="auto"/>
              <w:right w:val="single" w:sz="4" w:space="0" w:color="auto"/>
            </w:tcBorders>
          </w:tcPr>
          <w:p w14:paraId="6E7071E7" w14:textId="77777777" w:rsidR="003F02A9" w:rsidRDefault="003F02A9">
            <w:pPr>
              <w:widowControl/>
            </w:pPr>
            <w:r>
              <w:rPr>
                <w:lang w:val="en-CA"/>
              </w:rPr>
              <w:t xml:space="preserve">0.003 </w:t>
            </w:r>
          </w:p>
        </w:tc>
        <w:tc>
          <w:tcPr>
            <w:tcW w:w="1798" w:type="dxa"/>
            <w:tcBorders>
              <w:top w:val="single" w:sz="4" w:space="0" w:color="auto"/>
              <w:left w:val="single" w:sz="4" w:space="0" w:color="auto"/>
              <w:bottom w:val="single" w:sz="4" w:space="0" w:color="auto"/>
            </w:tcBorders>
          </w:tcPr>
          <w:p w14:paraId="6ACE9324" w14:textId="77777777" w:rsidR="003F02A9" w:rsidRDefault="003F02A9">
            <w:pPr>
              <w:widowControl/>
            </w:pPr>
            <w:r>
              <w:rPr>
                <w:lang w:val="en-CA"/>
              </w:rPr>
              <w:t xml:space="preserve">8.58045 to -6.49128 </w:t>
            </w:r>
          </w:p>
        </w:tc>
      </w:tr>
      <w:tr w:rsidR="003F02A9" w14:paraId="5A15A39E" w14:textId="77777777">
        <w:tc>
          <w:tcPr>
            <w:tcW w:w="1833" w:type="dxa"/>
            <w:tcBorders>
              <w:top w:val="single" w:sz="4" w:space="0" w:color="auto"/>
              <w:bottom w:val="single" w:sz="4" w:space="0" w:color="auto"/>
              <w:right w:val="single" w:sz="4" w:space="0" w:color="auto"/>
            </w:tcBorders>
          </w:tcPr>
          <w:p w14:paraId="358E4E26" w14:textId="77777777" w:rsidR="003F02A9" w:rsidRDefault="003F02A9">
            <w:pPr>
              <w:widowControl/>
            </w:pPr>
            <w:r>
              <w:rPr>
                <w:lang w:val="en-CA"/>
              </w:rPr>
              <w:lastRenderedPageBreak/>
              <w:t>TAHB relative to GTB model</w:t>
            </w:r>
          </w:p>
        </w:tc>
        <w:tc>
          <w:tcPr>
            <w:tcW w:w="1798" w:type="dxa"/>
            <w:gridSpan w:val="5"/>
            <w:tcBorders>
              <w:top w:val="single" w:sz="4" w:space="0" w:color="auto"/>
              <w:left w:val="single" w:sz="4" w:space="0" w:color="auto"/>
              <w:bottom w:val="single" w:sz="4" w:space="0" w:color="auto"/>
              <w:right w:val="single" w:sz="4" w:space="0" w:color="auto"/>
            </w:tcBorders>
          </w:tcPr>
          <w:p w14:paraId="2F58D415" w14:textId="77777777" w:rsidR="003F02A9" w:rsidRDefault="003F02A9">
            <w:pPr>
              <w:widowControl/>
            </w:pPr>
            <w:r>
              <w:rPr>
                <w:lang w:val="en-CA"/>
              </w:rPr>
              <w:t xml:space="preserve">5.70698 </w:t>
            </w:r>
          </w:p>
        </w:tc>
        <w:tc>
          <w:tcPr>
            <w:tcW w:w="1798" w:type="dxa"/>
            <w:tcBorders>
              <w:top w:val="single" w:sz="4" w:space="0" w:color="auto"/>
              <w:left w:val="single" w:sz="4" w:space="0" w:color="auto"/>
              <w:bottom w:val="single" w:sz="4" w:space="0" w:color="auto"/>
              <w:right w:val="single" w:sz="4" w:space="0" w:color="auto"/>
            </w:tcBorders>
          </w:tcPr>
          <w:p w14:paraId="7DCD0005" w14:textId="77777777" w:rsidR="003F02A9" w:rsidRDefault="003F02A9">
            <w:pPr>
              <w:widowControl/>
            </w:pPr>
            <w:r>
              <w:rPr>
                <w:lang w:val="en-CA"/>
              </w:rPr>
              <w:t xml:space="preserve">4.33801 </w:t>
            </w:r>
          </w:p>
        </w:tc>
        <w:tc>
          <w:tcPr>
            <w:tcW w:w="1798" w:type="dxa"/>
            <w:tcBorders>
              <w:top w:val="single" w:sz="4" w:space="0" w:color="auto"/>
              <w:left w:val="single" w:sz="4" w:space="0" w:color="auto"/>
              <w:bottom w:val="single" w:sz="4" w:space="0" w:color="auto"/>
              <w:right w:val="single" w:sz="4" w:space="0" w:color="auto"/>
            </w:tcBorders>
          </w:tcPr>
          <w:p w14:paraId="3C86AA37" w14:textId="77777777" w:rsidR="003F02A9" w:rsidRDefault="003F02A9">
            <w:pPr>
              <w:widowControl/>
            </w:pPr>
            <w:r>
              <w:rPr>
                <w:lang w:val="en-CA"/>
              </w:rPr>
              <w:t xml:space="preserve">0.080 </w:t>
            </w:r>
          </w:p>
        </w:tc>
        <w:tc>
          <w:tcPr>
            <w:tcW w:w="1798" w:type="dxa"/>
            <w:tcBorders>
              <w:top w:val="single" w:sz="4" w:space="0" w:color="auto"/>
              <w:left w:val="single" w:sz="4" w:space="0" w:color="auto"/>
              <w:bottom w:val="single" w:sz="4" w:space="0" w:color="auto"/>
            </w:tcBorders>
          </w:tcPr>
          <w:p w14:paraId="153CD720" w14:textId="77777777" w:rsidR="003F02A9" w:rsidRDefault="003F02A9">
            <w:pPr>
              <w:widowControl/>
            </w:pPr>
            <w:r>
              <w:rPr>
                <w:lang w:val="en-CA"/>
              </w:rPr>
              <w:t>14.20948 to -2.79553</w:t>
            </w:r>
          </w:p>
        </w:tc>
      </w:tr>
      <w:tr w:rsidR="003F02A9" w14:paraId="5BF18866" w14:textId="77777777">
        <w:tc>
          <w:tcPr>
            <w:tcW w:w="1833" w:type="dxa"/>
            <w:tcBorders>
              <w:top w:val="single" w:sz="4" w:space="0" w:color="auto"/>
              <w:bottom w:val="single" w:sz="4" w:space="0" w:color="auto"/>
              <w:right w:val="single" w:sz="4" w:space="0" w:color="auto"/>
            </w:tcBorders>
          </w:tcPr>
          <w:p w14:paraId="0B32B8B2" w14:textId="77777777" w:rsidR="003F02A9" w:rsidRDefault="003F02A9">
            <w:pPr>
              <w:widowControl/>
            </w:pPr>
          </w:p>
        </w:tc>
        <w:tc>
          <w:tcPr>
            <w:tcW w:w="1798" w:type="dxa"/>
            <w:gridSpan w:val="5"/>
            <w:tcBorders>
              <w:top w:val="single" w:sz="4" w:space="0" w:color="auto"/>
              <w:left w:val="single" w:sz="4" w:space="0" w:color="auto"/>
              <w:bottom w:val="single" w:sz="4" w:space="0" w:color="auto"/>
              <w:right w:val="single" w:sz="4" w:space="0" w:color="auto"/>
            </w:tcBorders>
          </w:tcPr>
          <w:p w14:paraId="33E44567" w14:textId="77777777" w:rsidR="003F02A9" w:rsidRDefault="003F02A9">
            <w:pPr>
              <w:widowControl/>
            </w:pPr>
          </w:p>
        </w:tc>
        <w:tc>
          <w:tcPr>
            <w:tcW w:w="1798" w:type="dxa"/>
            <w:tcBorders>
              <w:top w:val="single" w:sz="4" w:space="0" w:color="auto"/>
              <w:left w:val="single" w:sz="4" w:space="0" w:color="auto"/>
              <w:bottom w:val="single" w:sz="4" w:space="0" w:color="auto"/>
              <w:right w:val="single" w:sz="4" w:space="0" w:color="auto"/>
            </w:tcBorders>
          </w:tcPr>
          <w:p w14:paraId="574757DC" w14:textId="77777777" w:rsidR="003F02A9" w:rsidRDefault="003F02A9">
            <w:pPr>
              <w:widowControl/>
            </w:pPr>
          </w:p>
        </w:tc>
        <w:tc>
          <w:tcPr>
            <w:tcW w:w="1798" w:type="dxa"/>
            <w:tcBorders>
              <w:top w:val="single" w:sz="4" w:space="0" w:color="auto"/>
              <w:left w:val="single" w:sz="4" w:space="0" w:color="auto"/>
              <w:bottom w:val="single" w:sz="4" w:space="0" w:color="auto"/>
              <w:right w:val="single" w:sz="4" w:space="0" w:color="auto"/>
            </w:tcBorders>
          </w:tcPr>
          <w:p w14:paraId="67026BC9" w14:textId="77777777" w:rsidR="003F02A9" w:rsidRDefault="003F02A9">
            <w:pPr>
              <w:widowControl/>
            </w:pPr>
          </w:p>
        </w:tc>
        <w:tc>
          <w:tcPr>
            <w:tcW w:w="1798" w:type="dxa"/>
            <w:tcBorders>
              <w:top w:val="single" w:sz="4" w:space="0" w:color="auto"/>
              <w:left w:val="single" w:sz="4" w:space="0" w:color="auto"/>
              <w:bottom w:val="single" w:sz="4" w:space="0" w:color="auto"/>
            </w:tcBorders>
          </w:tcPr>
          <w:p w14:paraId="62EDE831" w14:textId="77777777" w:rsidR="003F02A9" w:rsidRDefault="003F02A9">
            <w:pPr>
              <w:widowControl/>
            </w:pPr>
          </w:p>
        </w:tc>
      </w:tr>
      <w:tr w:rsidR="003F02A9" w14:paraId="726907B0" w14:textId="77777777">
        <w:trPr>
          <w:gridAfter w:val="4"/>
          <w:wAfter w:w="6904" w:type="dxa"/>
        </w:trPr>
        <w:tc>
          <w:tcPr>
            <w:tcW w:w="1833" w:type="dxa"/>
            <w:tcBorders>
              <w:top w:val="single" w:sz="4" w:space="0" w:color="auto"/>
              <w:bottom w:val="single" w:sz="4" w:space="0" w:color="auto"/>
              <w:right w:val="single" w:sz="4" w:space="0" w:color="auto"/>
            </w:tcBorders>
          </w:tcPr>
          <w:p w14:paraId="5C0AA0C5" w14:textId="77777777" w:rsidR="003F02A9" w:rsidRDefault="003F02A9">
            <w:pPr>
              <w:widowControl/>
            </w:pPr>
            <w:r>
              <w:rPr>
                <w:lang w:val="en-CA"/>
              </w:rPr>
              <w:t xml:space="preserve"> </w:t>
            </w:r>
          </w:p>
        </w:tc>
        <w:tc>
          <w:tcPr>
            <w:tcW w:w="72" w:type="dxa"/>
            <w:tcBorders>
              <w:top w:val="single" w:sz="4" w:space="0" w:color="auto"/>
              <w:left w:val="single" w:sz="4" w:space="0" w:color="auto"/>
              <w:bottom w:val="single" w:sz="4" w:space="0" w:color="auto"/>
              <w:right w:val="single" w:sz="4" w:space="0" w:color="auto"/>
            </w:tcBorders>
          </w:tcPr>
          <w:p w14:paraId="1EC69F1A" w14:textId="77777777" w:rsidR="003F02A9" w:rsidRDefault="003F02A9">
            <w:pPr>
              <w:widowControl/>
            </w:pPr>
          </w:p>
        </w:tc>
        <w:tc>
          <w:tcPr>
            <w:tcW w:w="72" w:type="dxa"/>
            <w:tcBorders>
              <w:top w:val="single" w:sz="4" w:space="0" w:color="auto"/>
              <w:left w:val="single" w:sz="4" w:space="0" w:color="auto"/>
              <w:bottom w:val="single" w:sz="4" w:space="0" w:color="auto"/>
              <w:right w:val="single" w:sz="4" w:space="0" w:color="auto"/>
            </w:tcBorders>
          </w:tcPr>
          <w:p w14:paraId="44D273C0" w14:textId="77777777" w:rsidR="003F02A9" w:rsidRDefault="003F02A9">
            <w:pPr>
              <w:widowControl/>
            </w:pPr>
          </w:p>
        </w:tc>
        <w:tc>
          <w:tcPr>
            <w:tcW w:w="72" w:type="dxa"/>
            <w:tcBorders>
              <w:top w:val="single" w:sz="4" w:space="0" w:color="auto"/>
              <w:left w:val="single" w:sz="4" w:space="0" w:color="auto"/>
              <w:bottom w:val="single" w:sz="4" w:space="0" w:color="auto"/>
              <w:right w:val="single" w:sz="4" w:space="0" w:color="auto"/>
            </w:tcBorders>
          </w:tcPr>
          <w:p w14:paraId="58AF5548" w14:textId="77777777" w:rsidR="003F02A9" w:rsidRDefault="003F02A9">
            <w:pPr>
              <w:widowControl/>
            </w:pPr>
          </w:p>
        </w:tc>
        <w:tc>
          <w:tcPr>
            <w:tcW w:w="72" w:type="dxa"/>
            <w:tcBorders>
              <w:top w:val="single" w:sz="4" w:space="0" w:color="auto"/>
              <w:left w:val="single" w:sz="4" w:space="0" w:color="auto"/>
              <w:bottom w:val="single" w:sz="4" w:space="0" w:color="auto"/>
            </w:tcBorders>
          </w:tcPr>
          <w:p w14:paraId="59677E66" w14:textId="77777777" w:rsidR="003F02A9" w:rsidRDefault="003F02A9">
            <w:pPr>
              <w:widowControl/>
            </w:pPr>
          </w:p>
        </w:tc>
      </w:tr>
    </w:tbl>
    <w:p w14:paraId="4258D5B6" w14:textId="77777777" w:rsidR="003F02A9" w:rsidRDefault="003F02A9">
      <w:pPr>
        <w:widowControl/>
      </w:pPr>
    </w:p>
    <w:p w14:paraId="650B7ACF" w14:textId="77777777" w:rsidR="003F02A9" w:rsidRDefault="003F02A9">
      <w:pPr>
        <w:widowControl/>
        <w:rPr>
          <w:lang w:val="en-CA"/>
        </w:rPr>
      </w:pPr>
      <w:r>
        <w:rPr>
          <w:lang w:val="en-CA"/>
        </w:rPr>
        <w:t>Figure 27: GTB-TAHB Regression output parameters</w:t>
      </w:r>
    </w:p>
    <w:p w14:paraId="04735349" w14:textId="77777777" w:rsidR="003F02A9" w:rsidRDefault="003F02A9">
      <w:pPr>
        <w:widowControl/>
        <w:rPr>
          <w:lang w:val="en-CA"/>
        </w:rPr>
      </w:pPr>
    </w:p>
    <w:p w14:paraId="574EC334" w14:textId="77777777" w:rsidR="003F02A9" w:rsidRDefault="003F02A9">
      <w:pPr>
        <w:widowControl/>
        <w:rPr>
          <w:lang w:val="en-CA"/>
        </w:rPr>
      </w:pPr>
    </w:p>
    <w:p w14:paraId="03A377C3" w14:textId="77777777" w:rsidR="003F02A9" w:rsidRDefault="003F02A9">
      <w:pPr>
        <w:widowControl/>
        <w:rPr>
          <w:lang w:val="en-CA"/>
        </w:rPr>
      </w:pPr>
    </w:p>
    <w:p w14:paraId="31362D76" w14:textId="77777777" w:rsidR="003F02A9" w:rsidRDefault="003F02A9">
      <w:pPr>
        <w:widowControl/>
        <w:sectPr w:rsidR="003F02A9">
          <w:type w:val="continuous"/>
          <w:pgSz w:w="11905" w:h="16837"/>
          <w:pgMar w:top="1440" w:right="1440" w:bottom="1440" w:left="1440" w:header="0" w:footer="0" w:gutter="0"/>
          <w:cols w:space="360"/>
          <w:noEndnote/>
        </w:sectPr>
      </w:pPr>
      <w:bookmarkStart w:id="553" w:name="x1-13003r28"/>
      <w:bookmarkEnd w:id="553"/>
    </w:p>
    <w:p w14:paraId="067AD57F" w14:textId="4668267B" w:rsidR="003F02A9" w:rsidRDefault="00176574">
      <w:pPr>
        <w:widowControl/>
        <w:rPr>
          <w:lang w:val="en-CA"/>
        </w:rPr>
      </w:pPr>
      <w:r>
        <w:rPr>
          <w:noProof/>
        </w:rPr>
        <w:drawing>
          <wp:inline distT="0" distB="0" distL="0" distR="0" wp14:anchorId="2837DB06" wp14:editId="58F19183">
            <wp:extent cx="5638800" cy="37623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638800" cy="3762375"/>
                    </a:xfrm>
                    <a:prstGeom prst="rect">
                      <a:avLst/>
                    </a:prstGeom>
                    <a:noFill/>
                    <a:ln>
                      <a:noFill/>
                    </a:ln>
                  </pic:spPr>
                </pic:pic>
              </a:graphicData>
            </a:graphic>
          </wp:inline>
        </w:drawing>
      </w:r>
      <w:r w:rsidR="003F02A9">
        <w:rPr>
          <w:lang w:val="en-CA"/>
        </w:rPr>
        <w:br/>
      </w:r>
    </w:p>
    <w:p w14:paraId="315D2382" w14:textId="77777777" w:rsidR="003F02A9" w:rsidRDefault="003F02A9">
      <w:pPr>
        <w:widowControl/>
        <w:rPr>
          <w:lang w:val="en-CA"/>
        </w:rPr>
      </w:pPr>
      <w:r>
        <w:rPr>
          <w:lang w:val="en-CA"/>
        </w:rPr>
        <w:t>Figure 28: Differences in elevation measured from the GTB data to the TAHB model. 95p Bootstrap of the main regression rendered in green around the estimator version of the regression (rendered as a solid purple line).</w:t>
      </w:r>
    </w:p>
    <w:p w14:paraId="5D27F8CF" w14:textId="77777777" w:rsidR="003F02A9" w:rsidRDefault="003F02A9">
      <w:pPr>
        <w:widowControl/>
        <w:rPr>
          <w:lang w:val="en-CA"/>
        </w:rPr>
      </w:pPr>
    </w:p>
    <w:p w14:paraId="6180FB15" w14:textId="77777777" w:rsidR="003F02A9" w:rsidRDefault="003F02A9">
      <w:pPr>
        <w:widowControl/>
        <w:rPr>
          <w:lang w:val="en-CA"/>
        </w:rPr>
      </w:pPr>
    </w:p>
    <w:p w14:paraId="2C2D4553" w14:textId="77777777" w:rsidR="003F02A9" w:rsidRDefault="003F02A9">
      <w:pPr>
        <w:widowControl/>
        <w:rPr>
          <w:lang w:val="en-CA"/>
        </w:rPr>
      </w:pPr>
    </w:p>
    <w:p w14:paraId="5FC93BD2" w14:textId="77777777" w:rsidR="003F02A9" w:rsidRDefault="003F02A9">
      <w:pPr>
        <w:widowControl/>
        <w:sectPr w:rsidR="003F02A9">
          <w:type w:val="continuous"/>
          <w:pgSz w:w="11905" w:h="16837"/>
          <w:pgMar w:top="1440" w:right="1440" w:bottom="1440" w:left="1440" w:header="0" w:footer="0" w:gutter="0"/>
          <w:cols w:space="360"/>
          <w:noEndnote/>
        </w:sectPr>
      </w:pPr>
      <w:bookmarkStart w:id="554" w:name="x1-13004r29"/>
      <w:bookmarkEnd w:id="554"/>
    </w:p>
    <w:p w14:paraId="4608C9BF" w14:textId="00FE95DD" w:rsidR="003F02A9" w:rsidRDefault="00176574">
      <w:pPr>
        <w:widowControl/>
        <w:rPr>
          <w:lang w:val="en-CA"/>
        </w:rPr>
      </w:pPr>
      <w:r>
        <w:rPr>
          <w:noProof/>
        </w:rPr>
        <w:lastRenderedPageBreak/>
        <w:drawing>
          <wp:inline distT="0" distB="0" distL="0" distR="0" wp14:anchorId="01DA4475" wp14:editId="67E96CC4">
            <wp:extent cx="5638800" cy="37623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638800" cy="3762375"/>
                    </a:xfrm>
                    <a:prstGeom prst="rect">
                      <a:avLst/>
                    </a:prstGeom>
                    <a:noFill/>
                    <a:ln>
                      <a:noFill/>
                    </a:ln>
                  </pic:spPr>
                </pic:pic>
              </a:graphicData>
            </a:graphic>
          </wp:inline>
        </w:drawing>
      </w:r>
      <w:r w:rsidR="003F02A9">
        <w:rPr>
          <w:lang w:val="en-CA"/>
        </w:rPr>
        <w:br/>
      </w:r>
    </w:p>
    <w:p w14:paraId="5A3071C9" w14:textId="77777777" w:rsidR="003F02A9" w:rsidRDefault="003F02A9">
      <w:pPr>
        <w:widowControl/>
        <w:rPr>
          <w:lang w:val="en-CA"/>
        </w:rPr>
      </w:pPr>
      <w:r>
        <w:rPr>
          <w:lang w:val="en-CA"/>
        </w:rPr>
        <w:t>Figure 29: Differences in elevation measured from the TAHB data to the GTB model. 95p Bootstrap of the main regression rendered in purple around the estimator version of the regression (rendered as a solid green line).</w:t>
      </w:r>
    </w:p>
    <w:p w14:paraId="0F8A1E37" w14:textId="77777777" w:rsidR="003F02A9" w:rsidRDefault="003F02A9">
      <w:pPr>
        <w:widowControl/>
        <w:rPr>
          <w:lang w:val="en-CA"/>
        </w:rPr>
      </w:pPr>
    </w:p>
    <w:p w14:paraId="40B5D090" w14:textId="77777777" w:rsidR="003F02A9" w:rsidRDefault="003F02A9">
      <w:pPr>
        <w:widowControl/>
        <w:rPr>
          <w:lang w:val="en-CA"/>
        </w:rPr>
      </w:pPr>
    </w:p>
    <w:p w14:paraId="1A0F0114" w14:textId="77777777" w:rsidR="003F02A9" w:rsidRDefault="003F02A9">
      <w:pPr>
        <w:widowControl/>
        <w:rPr>
          <w:lang w:val="en-CA"/>
        </w:rPr>
      </w:pPr>
      <w:r>
        <w:rPr>
          <w:lang w:val="en-CA"/>
        </w:rPr>
        <w:t xml:space="preserve">5.1.7 </w:t>
      </w:r>
      <w:bookmarkStart w:id="555" w:name="x1-140005.1.7"/>
      <w:bookmarkEnd w:id="555"/>
      <w:commentRangeStart w:id="556"/>
      <w:r>
        <w:rPr>
          <w:lang w:val="en-CA"/>
        </w:rPr>
        <w:t>Complete Table of GIA Rate comparisons</w:t>
      </w:r>
      <w:commentRangeEnd w:id="556"/>
      <w:r w:rsidR="00AE51FB">
        <w:rPr>
          <w:rStyle w:val="CommentReference"/>
        </w:rPr>
        <w:commentReference w:id="556"/>
      </w:r>
    </w:p>
    <w:p w14:paraId="4CA90ACC" w14:textId="77777777" w:rsidR="003F02A9" w:rsidRDefault="003F02A9">
      <w:pPr>
        <w:widowControl/>
        <w:rPr>
          <w:lang w:val="en-CA"/>
        </w:rPr>
      </w:pPr>
    </w:p>
    <w:p w14:paraId="0C10063C" w14:textId="77777777" w:rsidR="003F02A9" w:rsidRDefault="003F02A9">
      <w:pPr>
        <w:widowControl/>
        <w:sectPr w:rsidR="003F02A9">
          <w:type w:val="continuous"/>
          <w:pgSz w:w="11905" w:h="16837"/>
          <w:pgMar w:top="1440" w:right="1440" w:bottom="1440" w:left="1440" w:header="0" w:footer="0" w:gutter="0"/>
          <w:cols w:space="360"/>
          <w:noEndnote/>
        </w:sectPr>
      </w:pPr>
      <w:bookmarkStart w:id="557" w:name="x1-14001r30"/>
      <w:bookmarkEnd w:id="557"/>
    </w:p>
    <w:p w14:paraId="5DCBE245" w14:textId="59FCAB8C" w:rsidR="003F02A9" w:rsidRDefault="00176574">
      <w:pPr>
        <w:widowControl/>
        <w:rPr>
          <w:lang w:val="en-CA"/>
        </w:rPr>
      </w:pPr>
      <w:r>
        <w:rPr>
          <w:noProof/>
        </w:rPr>
        <w:lastRenderedPageBreak/>
        <w:drawing>
          <wp:inline distT="0" distB="0" distL="0" distR="0" wp14:anchorId="2D80F6BA" wp14:editId="69F43E08">
            <wp:extent cx="5695950" cy="40576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95950" cy="4057650"/>
                    </a:xfrm>
                    <a:prstGeom prst="rect">
                      <a:avLst/>
                    </a:prstGeom>
                    <a:noFill/>
                    <a:ln>
                      <a:noFill/>
                    </a:ln>
                  </pic:spPr>
                </pic:pic>
              </a:graphicData>
            </a:graphic>
          </wp:inline>
        </w:drawing>
      </w:r>
      <w:r w:rsidR="003F02A9">
        <w:rPr>
          <w:lang w:val="en-CA"/>
        </w:rPr>
        <w:br/>
      </w:r>
    </w:p>
    <w:p w14:paraId="71B44CED" w14:textId="77777777" w:rsidR="003F02A9" w:rsidRDefault="003F02A9">
      <w:pPr>
        <w:widowControl/>
        <w:rPr>
          <w:lang w:val="en-CA"/>
        </w:rPr>
      </w:pPr>
      <w:r>
        <w:rPr>
          <w:lang w:val="en-CA"/>
        </w:rPr>
        <w:t xml:space="preserve">Figure 30: 95p Confidence intervals on </w:t>
      </w:r>
      <w:commentRangeStart w:id="558"/>
      <w:r>
        <w:rPr>
          <w:lang w:val="en-CA"/>
        </w:rPr>
        <w:t xml:space="preserve">absolute value </w:t>
      </w:r>
      <w:commentRangeEnd w:id="558"/>
      <w:r w:rsidR="000E1BF6">
        <w:rPr>
          <w:rStyle w:val="CommentReference"/>
        </w:rPr>
        <w:commentReference w:id="558"/>
      </w:r>
      <w:r>
        <w:rPr>
          <w:lang w:val="en-CA"/>
        </w:rPr>
        <w:t>of GIA rates obtained from 12 site comparisons across 4 sites.</w:t>
      </w:r>
    </w:p>
    <w:p w14:paraId="2CF81476" w14:textId="77777777" w:rsidR="003F02A9" w:rsidRDefault="003F02A9">
      <w:pPr>
        <w:widowControl/>
        <w:rPr>
          <w:lang w:val="en-CA"/>
        </w:rPr>
      </w:pPr>
    </w:p>
    <w:p w14:paraId="4435D027" w14:textId="77777777" w:rsidR="003F02A9" w:rsidRDefault="003F02A9">
      <w:pPr>
        <w:widowControl/>
        <w:rPr>
          <w:lang w:val="en-CA"/>
        </w:rPr>
      </w:pPr>
    </w:p>
    <w:p w14:paraId="5F7F477A" w14:textId="0D6BC090" w:rsidR="003F02A9" w:rsidRDefault="003F02A9">
      <w:pPr>
        <w:widowControl/>
        <w:rPr>
          <w:lang w:val="en-CA"/>
        </w:rPr>
      </w:pPr>
      <w:r>
        <w:rPr>
          <w:lang w:val="en-CA"/>
        </w:rPr>
        <w:t xml:space="preserve">In Figure </w:t>
      </w:r>
      <w:hyperlink w:anchor="x1-14002r31" w:history="1">
        <w:r>
          <w:rPr>
            <w:lang w:val="en-CA"/>
          </w:rPr>
          <w:t>31</w:t>
        </w:r>
      </w:hyperlink>
      <w:r>
        <w:rPr>
          <w:lang w:val="en-CA"/>
        </w:rPr>
        <w:t xml:space="preserve">, the values for relative GIA produced by this paper are visualized by plotting the </w:t>
      </w:r>
      <w:del w:id="559" w:author="John J" w:date="2018-05-28T16:01:00Z">
        <w:r w:rsidDel="000E1BF6">
          <w:rPr>
            <w:lang w:val="en-CA"/>
          </w:rPr>
          <w:delText xml:space="preserve">absolute </w:delText>
        </w:r>
      </w:del>
      <w:r>
        <w:rPr>
          <w:lang w:val="en-CA"/>
        </w:rPr>
        <w:t xml:space="preserve">value range of GIA rates between each site as a line between sites on the map with the corresponding value next to it. </w:t>
      </w:r>
    </w:p>
    <w:p w14:paraId="30E5EEF5" w14:textId="77777777" w:rsidR="003F02A9" w:rsidRDefault="003F02A9">
      <w:pPr>
        <w:widowControl/>
        <w:rPr>
          <w:lang w:val="en-CA"/>
        </w:rPr>
      </w:pPr>
    </w:p>
    <w:p w14:paraId="000D0C77" w14:textId="77777777" w:rsidR="003F02A9" w:rsidRDefault="003F02A9">
      <w:pPr>
        <w:widowControl/>
        <w:sectPr w:rsidR="003F02A9">
          <w:type w:val="continuous"/>
          <w:pgSz w:w="11905" w:h="16837"/>
          <w:pgMar w:top="1440" w:right="1440" w:bottom="1440" w:left="1440" w:header="0" w:footer="0" w:gutter="0"/>
          <w:cols w:space="360"/>
          <w:noEndnote/>
        </w:sectPr>
      </w:pPr>
      <w:bookmarkStart w:id="560" w:name="x1-14002r31"/>
      <w:bookmarkEnd w:id="560"/>
    </w:p>
    <w:p w14:paraId="0FA3F472" w14:textId="72095DBF" w:rsidR="003F02A9" w:rsidRDefault="00176574">
      <w:pPr>
        <w:widowControl/>
        <w:rPr>
          <w:lang w:val="en-CA"/>
        </w:rPr>
      </w:pPr>
      <w:r>
        <w:rPr>
          <w:noProof/>
        </w:rPr>
        <w:drawing>
          <wp:inline distT="0" distB="0" distL="0" distR="0" wp14:anchorId="4785F638" wp14:editId="5D0709A1">
            <wp:extent cx="5657850" cy="263842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657850" cy="2638425"/>
                    </a:xfrm>
                    <a:prstGeom prst="rect">
                      <a:avLst/>
                    </a:prstGeom>
                    <a:noFill/>
                    <a:ln>
                      <a:noFill/>
                    </a:ln>
                  </pic:spPr>
                </pic:pic>
              </a:graphicData>
            </a:graphic>
          </wp:inline>
        </w:drawing>
      </w:r>
      <w:r w:rsidR="003F02A9">
        <w:rPr>
          <w:lang w:val="en-CA"/>
        </w:rPr>
        <w:br/>
      </w:r>
    </w:p>
    <w:p w14:paraId="1FE56A45" w14:textId="77777777" w:rsidR="003F02A9" w:rsidRDefault="003F02A9">
      <w:pPr>
        <w:widowControl/>
        <w:rPr>
          <w:lang w:val="en-CA"/>
        </w:rPr>
      </w:pPr>
      <w:r>
        <w:rPr>
          <w:lang w:val="en-CA"/>
        </w:rPr>
        <w:t>Figure 31: Relative GIA Rates produced by this papers method, all values reported in cm/century</w:t>
      </w:r>
    </w:p>
    <w:p w14:paraId="3F2AAAAF" w14:textId="77777777" w:rsidR="003F02A9" w:rsidRDefault="003F02A9">
      <w:pPr>
        <w:widowControl/>
        <w:rPr>
          <w:lang w:val="en-CA"/>
        </w:rPr>
      </w:pPr>
    </w:p>
    <w:p w14:paraId="62E2C620" w14:textId="77777777" w:rsidR="003F02A9" w:rsidRDefault="003F02A9">
      <w:pPr>
        <w:widowControl/>
        <w:rPr>
          <w:lang w:val="en-CA"/>
        </w:rPr>
      </w:pPr>
    </w:p>
    <w:p w14:paraId="30D7AF90" w14:textId="77777777" w:rsidR="003F02A9" w:rsidRDefault="003F02A9">
      <w:pPr>
        <w:widowControl/>
        <w:rPr>
          <w:lang w:val="en-CA"/>
        </w:rPr>
      </w:pPr>
    </w:p>
    <w:p w14:paraId="5D76FD67" w14:textId="77777777" w:rsidR="003F02A9" w:rsidRDefault="003F02A9">
      <w:pPr>
        <w:widowControl/>
        <w:sectPr w:rsidR="003F02A9">
          <w:type w:val="continuous"/>
          <w:pgSz w:w="11905" w:h="16837"/>
          <w:pgMar w:top="1440" w:right="1440" w:bottom="1440" w:left="1440" w:header="0" w:footer="0" w:gutter="0"/>
          <w:cols w:space="360"/>
          <w:noEndnote/>
        </w:sectPr>
      </w:pPr>
      <w:bookmarkStart w:id="561" w:name="x1-14003r32"/>
      <w:bookmarkEnd w:id="561"/>
    </w:p>
    <w:p w14:paraId="38E44D4F" w14:textId="16094EDA" w:rsidR="003F02A9" w:rsidRDefault="00176574">
      <w:pPr>
        <w:widowControl/>
        <w:rPr>
          <w:lang w:val="en-CA"/>
        </w:rPr>
      </w:pPr>
      <w:r>
        <w:rPr>
          <w:noProof/>
        </w:rPr>
        <w:drawing>
          <wp:inline distT="0" distB="0" distL="0" distR="0" wp14:anchorId="7943991C" wp14:editId="79B0FDE6">
            <wp:extent cx="5619750" cy="34480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619750" cy="3448050"/>
                    </a:xfrm>
                    <a:prstGeom prst="rect">
                      <a:avLst/>
                    </a:prstGeom>
                    <a:noFill/>
                    <a:ln>
                      <a:noFill/>
                    </a:ln>
                  </pic:spPr>
                </pic:pic>
              </a:graphicData>
            </a:graphic>
          </wp:inline>
        </w:drawing>
      </w:r>
      <w:r w:rsidR="003F02A9">
        <w:rPr>
          <w:lang w:val="en-CA"/>
        </w:rPr>
        <w:br/>
      </w:r>
    </w:p>
    <w:p w14:paraId="297690F7" w14:textId="77777777" w:rsidR="003F02A9" w:rsidRDefault="003F02A9">
      <w:pPr>
        <w:widowControl/>
        <w:rPr>
          <w:lang w:val="en-CA"/>
        </w:rPr>
      </w:pPr>
      <w:r>
        <w:rPr>
          <w:lang w:val="en-CA"/>
        </w:rPr>
        <w:t xml:space="preserve">Figure 32: Relative GIA Rates produced by </w:t>
      </w:r>
      <w:proofErr w:type="spellStart"/>
      <w:r>
        <w:rPr>
          <w:lang w:val="en-CA"/>
        </w:rPr>
        <w:t>Mainville</w:t>
      </w:r>
      <w:proofErr w:type="spellEnd"/>
      <w:r>
        <w:rPr>
          <w:lang w:val="en-CA"/>
        </w:rPr>
        <w:t xml:space="preserve"> &amp; </w:t>
      </w:r>
      <w:proofErr w:type="spellStart"/>
      <w:r>
        <w:rPr>
          <w:lang w:val="en-CA"/>
        </w:rPr>
        <w:t>Craymer</w:t>
      </w:r>
      <w:proofErr w:type="spellEnd"/>
      <w:r>
        <w:rPr>
          <w:lang w:val="en-CA"/>
        </w:rPr>
        <w:t xml:space="preserve">, all values reported in cm/century (reproduced from </w:t>
      </w:r>
      <w:proofErr w:type="spellStart"/>
      <w:r>
        <w:rPr>
          <w:lang w:val="en-CA"/>
        </w:rPr>
        <w:t>Mainville</w:t>
      </w:r>
      <w:proofErr w:type="spellEnd"/>
      <w:r>
        <w:rPr>
          <w:lang w:val="en-CA"/>
        </w:rPr>
        <w:t xml:space="preserve"> &amp; </w:t>
      </w:r>
      <w:proofErr w:type="spellStart"/>
      <w:r>
        <w:rPr>
          <w:lang w:val="en-CA"/>
        </w:rPr>
        <w:t>Craymer</w:t>
      </w:r>
      <w:proofErr w:type="spellEnd"/>
      <w:r>
        <w:rPr>
          <w:lang w:val="en-CA"/>
        </w:rPr>
        <w:t>, 2005)</w:t>
      </w:r>
    </w:p>
    <w:p w14:paraId="44A40F39" w14:textId="77777777" w:rsidR="003F02A9" w:rsidRDefault="003F02A9">
      <w:pPr>
        <w:widowControl/>
        <w:rPr>
          <w:lang w:val="en-CA"/>
        </w:rPr>
      </w:pPr>
    </w:p>
    <w:p w14:paraId="64E8E016" w14:textId="77777777" w:rsidR="003F02A9" w:rsidRDefault="003F02A9">
      <w:pPr>
        <w:widowControl/>
        <w:rPr>
          <w:lang w:val="en-CA"/>
        </w:rPr>
      </w:pPr>
      <w:r>
        <w:rPr>
          <w:lang w:val="en-CA"/>
        </w:rPr>
        <w:t xml:space="preserve">The equivalent values for rates between sites as produced by </w:t>
      </w:r>
      <w:proofErr w:type="spellStart"/>
      <w:r>
        <w:rPr>
          <w:lang w:val="en-CA"/>
        </w:rPr>
        <w:t>Mainville</w:t>
      </w:r>
      <w:proofErr w:type="spellEnd"/>
      <w:r>
        <w:rPr>
          <w:lang w:val="en-CA"/>
        </w:rPr>
        <w:t xml:space="preserve"> &amp; </w:t>
      </w:r>
      <w:proofErr w:type="spellStart"/>
      <w:r>
        <w:rPr>
          <w:lang w:val="en-CA"/>
        </w:rPr>
        <w:t>Craymer</w:t>
      </w:r>
      <w:proofErr w:type="spellEnd"/>
      <w:r>
        <w:rPr>
          <w:lang w:val="en-CA"/>
        </w:rPr>
        <w:t xml:space="preserve"> are inferred from subtracting the difference in contour between sites as shown in Figure </w:t>
      </w:r>
      <w:hyperlink w:anchor="x1-14003r32" w:history="1">
        <w:r>
          <w:rPr>
            <w:lang w:val="en-CA"/>
          </w:rPr>
          <w:t>32</w:t>
        </w:r>
      </w:hyperlink>
      <w:r>
        <w:rPr>
          <w:lang w:val="en-CA"/>
        </w:rPr>
        <w:t xml:space="preserve">, and are presented in Figure </w:t>
      </w:r>
      <w:hyperlink w:anchor="x1-14004r33" w:history="1">
        <w:r>
          <w:rPr>
            <w:lang w:val="en-CA"/>
          </w:rPr>
          <w:t>33</w:t>
        </w:r>
      </w:hyperlink>
      <w:r>
        <w:rPr>
          <w:lang w:val="en-CA"/>
        </w:rPr>
        <w:t xml:space="preserve">. </w:t>
      </w:r>
    </w:p>
    <w:p w14:paraId="54E998CA" w14:textId="77777777" w:rsidR="003F02A9" w:rsidRDefault="003F02A9">
      <w:pPr>
        <w:widowControl/>
        <w:rPr>
          <w:lang w:val="en-CA"/>
        </w:rPr>
      </w:pPr>
    </w:p>
    <w:p w14:paraId="20974D55" w14:textId="77777777" w:rsidR="003F02A9" w:rsidRDefault="003F02A9">
      <w:pPr>
        <w:widowControl/>
        <w:sectPr w:rsidR="003F02A9">
          <w:type w:val="continuous"/>
          <w:pgSz w:w="11905" w:h="16837"/>
          <w:pgMar w:top="1440" w:right="1440" w:bottom="1440" w:left="1440" w:header="0" w:footer="0" w:gutter="0"/>
          <w:cols w:space="360"/>
          <w:noEndnote/>
        </w:sectPr>
      </w:pPr>
      <w:bookmarkStart w:id="562" w:name="x1-14004r33"/>
      <w:bookmarkEnd w:id="562"/>
    </w:p>
    <w:p w14:paraId="677E8873" w14:textId="4CADA364" w:rsidR="003F02A9" w:rsidRDefault="00176574">
      <w:pPr>
        <w:widowControl/>
        <w:rPr>
          <w:lang w:val="en-CA"/>
        </w:rPr>
      </w:pPr>
      <w:r>
        <w:rPr>
          <w:noProof/>
        </w:rPr>
        <w:drawing>
          <wp:inline distT="0" distB="0" distL="0" distR="0" wp14:anchorId="3155AE0D" wp14:editId="58B5ACA9">
            <wp:extent cx="5686425" cy="225742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86425" cy="2257425"/>
                    </a:xfrm>
                    <a:prstGeom prst="rect">
                      <a:avLst/>
                    </a:prstGeom>
                    <a:noFill/>
                    <a:ln>
                      <a:noFill/>
                    </a:ln>
                  </pic:spPr>
                </pic:pic>
              </a:graphicData>
            </a:graphic>
          </wp:inline>
        </w:drawing>
      </w:r>
      <w:r w:rsidR="003F02A9">
        <w:rPr>
          <w:lang w:val="en-CA"/>
        </w:rPr>
        <w:br/>
      </w:r>
    </w:p>
    <w:p w14:paraId="7C45840F" w14:textId="77777777" w:rsidR="003F02A9" w:rsidRDefault="003F02A9">
      <w:pPr>
        <w:widowControl/>
        <w:rPr>
          <w:lang w:val="en-CA"/>
        </w:rPr>
      </w:pPr>
      <w:r>
        <w:rPr>
          <w:lang w:val="en-CA"/>
        </w:rPr>
        <w:t xml:space="preserve">Figure 33: Relative GIA Rates produced by </w:t>
      </w:r>
      <w:proofErr w:type="spellStart"/>
      <w:r>
        <w:rPr>
          <w:lang w:val="en-CA"/>
        </w:rPr>
        <w:t>Mainville</w:t>
      </w:r>
      <w:proofErr w:type="spellEnd"/>
      <w:r>
        <w:rPr>
          <w:lang w:val="en-CA"/>
        </w:rPr>
        <w:t xml:space="preserve"> &amp; </w:t>
      </w:r>
      <w:proofErr w:type="spellStart"/>
      <w:r>
        <w:rPr>
          <w:lang w:val="en-CA"/>
        </w:rPr>
        <w:t>Craymer</w:t>
      </w:r>
      <w:proofErr w:type="spellEnd"/>
    </w:p>
    <w:p w14:paraId="11E81CF4" w14:textId="77777777" w:rsidR="003F02A9" w:rsidRDefault="003F02A9">
      <w:pPr>
        <w:widowControl/>
        <w:rPr>
          <w:lang w:val="en-CA"/>
        </w:rPr>
      </w:pPr>
    </w:p>
    <w:p w14:paraId="10AB6687" w14:textId="77777777" w:rsidR="003F02A9" w:rsidRDefault="003F02A9">
      <w:pPr>
        <w:widowControl/>
        <w:rPr>
          <w:lang w:val="en-CA"/>
        </w:rPr>
      </w:pPr>
      <w:commentRangeStart w:id="563"/>
    </w:p>
    <w:p w14:paraId="1A891120" w14:textId="77777777" w:rsidR="003F02A9" w:rsidRDefault="003F02A9">
      <w:pPr>
        <w:widowControl/>
        <w:rPr>
          <w:lang w:val="en-CA"/>
        </w:rPr>
      </w:pPr>
      <w:r>
        <w:rPr>
          <w:lang w:val="en-CA"/>
        </w:rPr>
        <w:t xml:space="preserve">While most of the site comparisons agree reasonably well between the method employed by </w:t>
      </w:r>
      <w:proofErr w:type="spellStart"/>
      <w:r>
        <w:rPr>
          <w:lang w:val="en-CA"/>
        </w:rPr>
        <w:t>Mainville</w:t>
      </w:r>
      <w:proofErr w:type="spellEnd"/>
      <w:r>
        <w:rPr>
          <w:lang w:val="en-CA"/>
        </w:rPr>
        <w:t xml:space="preserve"> &amp; </w:t>
      </w:r>
      <w:proofErr w:type="spellStart"/>
      <w:r>
        <w:rPr>
          <w:lang w:val="en-CA"/>
        </w:rPr>
        <w:t>Craymer</w:t>
      </w:r>
      <w:proofErr w:type="spellEnd"/>
      <w:r>
        <w:rPr>
          <w:lang w:val="en-CA"/>
        </w:rPr>
        <w:t xml:space="preserve"> and this paper, one area where significant disagreement is seen is </w:t>
      </w:r>
      <w:r>
        <w:rPr>
          <w:lang w:val="en-CA"/>
        </w:rPr>
        <w:lastRenderedPageBreak/>
        <w:t xml:space="preserve">between sites ATB, BATB, and TAHB, especially in the much larger values produced by this paper between ATB-BATB and ATB-TAHB. Given that both of these site combinations are separated by an East-West line, this could imply that the location of the center of the </w:t>
      </w:r>
      <w:proofErr w:type="spellStart"/>
      <w:r>
        <w:rPr>
          <w:lang w:val="en-CA"/>
        </w:rPr>
        <w:t>Laurentide</w:t>
      </w:r>
      <w:proofErr w:type="spellEnd"/>
      <w:r>
        <w:rPr>
          <w:lang w:val="en-CA"/>
        </w:rPr>
        <w:t xml:space="preserve"> Ice Sheet during the last glaciation being to the north and west of Lake Superior had a stronger effect on the overall process of rebound than the simple fact that areas to the north were more likely to be depressed by the weight of ice sheets than areas further south. </w:t>
      </w:r>
      <w:commentRangeEnd w:id="563"/>
      <w:r w:rsidR="000E1BF6">
        <w:rPr>
          <w:rStyle w:val="CommentReference"/>
        </w:rPr>
        <w:commentReference w:id="563"/>
      </w:r>
    </w:p>
    <w:p w14:paraId="1762C86D" w14:textId="77777777" w:rsidR="003F02A9" w:rsidRDefault="003F02A9">
      <w:pPr>
        <w:pStyle w:val="Heading3"/>
        <w:widowControl/>
        <w:rPr>
          <w:rFonts w:cs="Times New Roman"/>
          <w:bCs w:val="0"/>
          <w:lang w:val="en-CA"/>
        </w:rPr>
      </w:pPr>
      <w:r>
        <w:rPr>
          <w:rFonts w:cs="Times New Roman"/>
          <w:bCs w:val="0"/>
          <w:lang w:val="en-CA"/>
        </w:rPr>
        <w:t xml:space="preserve">6 </w:t>
      </w:r>
      <w:bookmarkStart w:id="565" w:name="x1-150006"/>
      <w:bookmarkEnd w:id="565"/>
      <w:r>
        <w:rPr>
          <w:rFonts w:cs="Times New Roman"/>
          <w:bCs w:val="0"/>
          <w:lang w:val="en-CA"/>
        </w:rPr>
        <w:t>References</w:t>
      </w:r>
    </w:p>
    <w:p w14:paraId="43AFC23B" w14:textId="77777777" w:rsidR="003F02A9" w:rsidRDefault="003F02A9">
      <w:pPr>
        <w:widowControl/>
        <w:rPr>
          <w:lang w:val="en-CA"/>
        </w:rPr>
      </w:pPr>
      <w:proofErr w:type="spellStart"/>
      <w:r>
        <w:rPr>
          <w:lang w:val="en-CA"/>
        </w:rPr>
        <w:t>Mainville</w:t>
      </w:r>
      <w:proofErr w:type="spellEnd"/>
      <w:r>
        <w:rPr>
          <w:lang w:val="en-CA"/>
        </w:rPr>
        <w:t xml:space="preserve">, A., &amp; </w:t>
      </w:r>
      <w:proofErr w:type="spellStart"/>
      <w:r>
        <w:rPr>
          <w:lang w:val="en-CA"/>
        </w:rPr>
        <w:t>Craymer</w:t>
      </w:r>
      <w:proofErr w:type="spellEnd"/>
      <w:r>
        <w:rPr>
          <w:lang w:val="en-CA"/>
        </w:rPr>
        <w:t>, M. R. (2005). Present-day tilting of the Great Lakes region based on water level gauges. Geological Society of America Bulletin, 117(7-8), 1070-1080.</w:t>
      </w:r>
      <w:r>
        <w:rPr>
          <w:lang w:val="en-CA"/>
        </w:rPr>
        <w:br/>
        <w:t xml:space="preserve">Scott, T. W., Swift, D. J., </w:t>
      </w:r>
      <w:proofErr w:type="spellStart"/>
      <w:r>
        <w:rPr>
          <w:lang w:val="en-CA"/>
        </w:rPr>
        <w:t>Whittecar</w:t>
      </w:r>
      <w:proofErr w:type="spellEnd"/>
      <w:r>
        <w:rPr>
          <w:lang w:val="en-CA"/>
        </w:rPr>
        <w:t xml:space="preserve">, G. R., &amp; Brook, G. A. (2010). </w:t>
      </w:r>
      <w:proofErr w:type="spellStart"/>
      <w:r>
        <w:rPr>
          <w:lang w:val="en-CA"/>
        </w:rPr>
        <w:t>Glacioisostatic</w:t>
      </w:r>
      <w:proofErr w:type="spellEnd"/>
      <w:r>
        <w:rPr>
          <w:lang w:val="en-CA"/>
        </w:rPr>
        <w:t xml:space="preserve"> influences on Virginia’s late Pleistocene coastal plain deposits. Geomorphology, 116(1-2), 175-188.</w:t>
      </w:r>
      <w:r>
        <w:rPr>
          <w:lang w:val="en-CA"/>
        </w:rPr>
        <w:br/>
        <w:t xml:space="preserve">Johnston, J. W., Argyilan, E. P., Thompson, T. A., </w:t>
      </w:r>
      <w:proofErr w:type="spellStart"/>
      <w:r>
        <w:rPr>
          <w:lang w:val="en-CA"/>
        </w:rPr>
        <w:t>Baedke</w:t>
      </w:r>
      <w:proofErr w:type="spellEnd"/>
      <w:r>
        <w:rPr>
          <w:lang w:val="en-CA"/>
        </w:rPr>
        <w:t xml:space="preserve">, S. J., </w:t>
      </w:r>
      <w:proofErr w:type="spellStart"/>
      <w:r>
        <w:rPr>
          <w:lang w:val="en-CA"/>
        </w:rPr>
        <w:t>Lepper</w:t>
      </w:r>
      <w:proofErr w:type="spellEnd"/>
      <w:r>
        <w:rPr>
          <w:lang w:val="en-CA"/>
        </w:rPr>
        <w:t>, K., Wilcox, D. A., &amp; Forman, S. L. (2012). A Sault-outlet-referenced mid-to late-Holocene paleohydrograph for Lake Superior constructed from strandplains of beach ridges. Canadian Journal of Earth Sciences, 49(11), 1263-1279.</w:t>
      </w:r>
      <w:r>
        <w:rPr>
          <w:lang w:val="en-CA"/>
        </w:rPr>
        <w:br/>
        <w:t xml:space="preserve">Johnston, J. W., Thompson, T. A., &amp; Wilcox, D. A. (2014). </w:t>
      </w:r>
      <w:proofErr w:type="spellStart"/>
      <w:r>
        <w:rPr>
          <w:lang w:val="en-CA"/>
        </w:rPr>
        <w:t>Palaeohydrographic</w:t>
      </w:r>
      <w:proofErr w:type="spellEnd"/>
      <w:r>
        <w:rPr>
          <w:lang w:val="en-CA"/>
        </w:rPr>
        <w:t xml:space="preserve"> reconstructions from strandplains of beach ridges in the Laurentian Great Lakes. Geological Society, London, Special Publications, 388(1), 213-228.</w:t>
      </w:r>
      <w:r>
        <w:rPr>
          <w:lang w:val="en-CA"/>
        </w:rPr>
        <w:br/>
        <w:t xml:space="preserve"> </w:t>
      </w:r>
    </w:p>
    <w:p w14:paraId="48BB39F5" w14:textId="77777777" w:rsidR="003F02A9" w:rsidRDefault="003F02A9">
      <w:pPr>
        <w:widowControl/>
        <w:rPr>
          <w:lang w:val="en-CA"/>
        </w:rPr>
      </w:pPr>
    </w:p>
    <w:p w14:paraId="51AB54C1" w14:textId="77777777" w:rsidR="003F02A9" w:rsidRDefault="003F02A9">
      <w:pPr>
        <w:pStyle w:val="Heading3"/>
        <w:widowControl/>
        <w:rPr>
          <w:rFonts w:cs="Times New Roman"/>
          <w:bCs w:val="0"/>
          <w:lang w:val="en-CA"/>
        </w:rPr>
      </w:pPr>
      <w:r>
        <w:rPr>
          <w:rFonts w:cs="Times New Roman"/>
          <w:bCs w:val="0"/>
          <w:lang w:val="en-CA"/>
        </w:rPr>
        <w:t xml:space="preserve">7 </w:t>
      </w:r>
      <w:bookmarkStart w:id="566" w:name="x1-160007"/>
      <w:bookmarkEnd w:id="566"/>
      <w:r>
        <w:rPr>
          <w:rFonts w:cs="Times New Roman"/>
          <w:bCs w:val="0"/>
          <w:lang w:val="en-CA"/>
        </w:rPr>
        <w:t>Appendix</w:t>
      </w:r>
    </w:p>
    <w:p w14:paraId="34DF4768" w14:textId="77777777" w:rsidR="003F02A9" w:rsidRDefault="003F02A9">
      <w:pPr>
        <w:widowControl/>
        <w:rPr>
          <w:lang w:val="en-CA"/>
        </w:rPr>
      </w:pPr>
    </w:p>
    <w:p w14:paraId="74C32BB5" w14:textId="77777777" w:rsidR="003F02A9" w:rsidRDefault="003F02A9">
      <w:pPr>
        <w:widowControl/>
        <w:rPr>
          <w:lang w:val="en-CA"/>
        </w:rPr>
      </w:pPr>
      <w:r>
        <w:rPr>
          <w:lang w:val="en-CA"/>
        </w:rPr>
        <w:t xml:space="preserve">7.1 </w:t>
      </w:r>
      <w:bookmarkStart w:id="567" w:name="x1-170007.1"/>
      <w:bookmarkEnd w:id="567"/>
      <w:r>
        <w:rPr>
          <w:lang w:val="en-CA"/>
        </w:rPr>
        <w:t>Source code for giaModel.py</w:t>
      </w:r>
    </w:p>
    <w:p w14:paraId="7E70B12A" w14:textId="77777777" w:rsidR="003F02A9" w:rsidRDefault="003F02A9">
      <w:pPr>
        <w:widowControl/>
        <w:rPr>
          <w:lang w:val="en-CA"/>
        </w:rPr>
      </w:pPr>
      <w:bookmarkStart w:id="568" w:name="x1-17001"/>
      <w:bookmarkEnd w:id="568"/>
      <w:r>
        <w:rPr>
          <w:lang w:val="en-CA"/>
        </w:rPr>
        <w:t> </w:t>
      </w:r>
      <w:r>
        <w:rPr>
          <w:lang w:val="en-CA"/>
        </w:rPr>
        <w:br/>
      </w:r>
      <w:bookmarkStart w:id="569" w:name="x1-17002r1"/>
      <w:bookmarkEnd w:id="569"/>
      <w:r>
        <w:rPr>
          <w:lang w:val="en-CA"/>
        </w:rPr>
        <w:t>## giaModel.py ################################################################# </w:t>
      </w:r>
      <w:r>
        <w:rPr>
          <w:lang w:val="en-CA"/>
        </w:rPr>
        <w:br/>
      </w:r>
      <w:bookmarkStart w:id="570" w:name="x1-17003r2"/>
      <w:bookmarkEnd w:id="570"/>
      <w:r>
        <w:rPr>
          <w:lang w:val="en-CA"/>
        </w:rPr>
        <w:t>## attempt to model the gia between sites using the data ####################### </w:t>
      </w:r>
      <w:r>
        <w:rPr>
          <w:lang w:val="en-CA"/>
        </w:rPr>
        <w:br/>
      </w:r>
      <w:bookmarkStart w:id="571" w:name="x1-17004r3"/>
      <w:bookmarkEnd w:id="571"/>
      <w:r>
        <w:rPr>
          <w:lang w:val="en-CA"/>
        </w:rPr>
        <w:t>## in reformattedData.ods ###################################################### </w:t>
      </w:r>
      <w:r>
        <w:rPr>
          <w:lang w:val="en-CA"/>
        </w:rPr>
        <w:br/>
      </w:r>
      <w:bookmarkStart w:id="572" w:name="x1-17005r4"/>
      <w:bookmarkEnd w:id="572"/>
      <w:r>
        <w:rPr>
          <w:lang w:val="en-CA"/>
        </w:rPr>
        <w:t>################################################################################ </w:t>
      </w:r>
      <w:r>
        <w:rPr>
          <w:lang w:val="en-CA"/>
        </w:rPr>
        <w:br/>
      </w:r>
      <w:bookmarkStart w:id="573" w:name="x1-17006r5"/>
      <w:bookmarkEnd w:id="573"/>
      <w:r>
        <w:rPr>
          <w:lang w:val="en-CA"/>
        </w:rPr>
        <w:t>import </w:t>
      </w:r>
      <w:proofErr w:type="spellStart"/>
      <w:r>
        <w:rPr>
          <w:lang w:val="en-CA"/>
        </w:rPr>
        <w:t>pyexcel_ods</w:t>
      </w:r>
      <w:proofErr w:type="spellEnd"/>
      <w:r>
        <w:rPr>
          <w:lang w:val="en-CA"/>
        </w:rPr>
        <w:t> </w:t>
      </w:r>
      <w:r>
        <w:rPr>
          <w:lang w:val="en-CA"/>
        </w:rPr>
        <w:br/>
      </w:r>
      <w:bookmarkStart w:id="574" w:name="x1-17007r6"/>
      <w:bookmarkEnd w:id="574"/>
      <w:r>
        <w:rPr>
          <w:lang w:val="en-CA"/>
        </w:rPr>
        <w:t> </w:t>
      </w:r>
      <w:r>
        <w:rPr>
          <w:lang w:val="en-CA"/>
        </w:rPr>
        <w:br/>
      </w:r>
      <w:bookmarkStart w:id="575" w:name="x1-17008r7"/>
      <w:bookmarkEnd w:id="575"/>
      <w:r>
        <w:rPr>
          <w:lang w:val="en-CA"/>
        </w:rPr>
        <w:t>##import sys </w:t>
      </w:r>
      <w:r>
        <w:rPr>
          <w:lang w:val="en-CA"/>
        </w:rPr>
        <w:br/>
      </w:r>
      <w:bookmarkStart w:id="576" w:name="x1-17009r8"/>
      <w:bookmarkEnd w:id="576"/>
      <w:r>
        <w:rPr>
          <w:lang w:val="en-CA"/>
        </w:rPr>
        <w:t> </w:t>
      </w:r>
      <w:r>
        <w:rPr>
          <w:lang w:val="en-CA"/>
        </w:rPr>
        <w:br/>
      </w:r>
      <w:bookmarkStart w:id="577" w:name="x1-17010r9"/>
      <w:bookmarkEnd w:id="577"/>
      <w:r>
        <w:rPr>
          <w:lang w:val="en-CA"/>
        </w:rPr>
        <w:t> </w:t>
      </w:r>
      <w:r>
        <w:rPr>
          <w:lang w:val="en-CA"/>
        </w:rPr>
        <w:br/>
      </w:r>
      <w:bookmarkStart w:id="578" w:name="x1-17011r10"/>
      <w:bookmarkEnd w:id="578"/>
      <w:r>
        <w:rPr>
          <w:lang w:val="en-CA"/>
        </w:rPr>
        <w:t>import csv </w:t>
      </w:r>
      <w:r>
        <w:rPr>
          <w:lang w:val="en-CA"/>
        </w:rPr>
        <w:br/>
      </w:r>
      <w:bookmarkStart w:id="579" w:name="x1-17012r11"/>
      <w:bookmarkEnd w:id="579"/>
      <w:r>
        <w:rPr>
          <w:lang w:val="en-CA"/>
        </w:rPr>
        <w:t> </w:t>
      </w:r>
      <w:r>
        <w:rPr>
          <w:lang w:val="en-CA"/>
        </w:rPr>
        <w:br/>
      </w:r>
      <w:bookmarkStart w:id="580" w:name="x1-17013r12"/>
      <w:bookmarkEnd w:id="580"/>
      <w:r>
        <w:rPr>
          <w:lang w:val="en-CA"/>
        </w:rPr>
        <w:t>import </w:t>
      </w:r>
      <w:proofErr w:type="spellStart"/>
      <w:r>
        <w:rPr>
          <w:lang w:val="en-CA"/>
        </w:rPr>
        <w:t>matplotlib.pyplot</w:t>
      </w:r>
      <w:proofErr w:type="spellEnd"/>
      <w:r>
        <w:rPr>
          <w:lang w:val="en-CA"/>
        </w:rPr>
        <w:t> as </w:t>
      </w:r>
      <w:proofErr w:type="spellStart"/>
      <w:r>
        <w:rPr>
          <w:lang w:val="en-CA"/>
        </w:rPr>
        <w:t>plt</w:t>
      </w:r>
      <w:proofErr w:type="spellEnd"/>
      <w:r>
        <w:rPr>
          <w:lang w:val="en-CA"/>
        </w:rPr>
        <w:t> </w:t>
      </w:r>
      <w:r>
        <w:rPr>
          <w:lang w:val="en-CA"/>
        </w:rPr>
        <w:br/>
      </w:r>
      <w:bookmarkStart w:id="581" w:name="x1-17014r13"/>
      <w:bookmarkEnd w:id="581"/>
      <w:r>
        <w:rPr>
          <w:lang w:val="en-CA"/>
        </w:rPr>
        <w:t>import </w:t>
      </w:r>
      <w:proofErr w:type="spellStart"/>
      <w:r>
        <w:rPr>
          <w:lang w:val="en-CA"/>
        </w:rPr>
        <w:t>numpy</w:t>
      </w:r>
      <w:proofErr w:type="spellEnd"/>
      <w:r>
        <w:rPr>
          <w:lang w:val="en-CA"/>
        </w:rPr>
        <w:t> as np </w:t>
      </w:r>
      <w:r>
        <w:rPr>
          <w:lang w:val="en-CA"/>
        </w:rPr>
        <w:br/>
      </w:r>
      <w:bookmarkStart w:id="582" w:name="x1-17015r14"/>
      <w:bookmarkEnd w:id="582"/>
      <w:r>
        <w:rPr>
          <w:lang w:val="en-CA"/>
        </w:rPr>
        <w:t>from </w:t>
      </w:r>
      <w:proofErr w:type="spellStart"/>
      <w:r>
        <w:rPr>
          <w:lang w:val="en-CA"/>
        </w:rPr>
        <w:t>scipy</w:t>
      </w:r>
      <w:proofErr w:type="spellEnd"/>
      <w:r>
        <w:rPr>
          <w:lang w:val="en-CA"/>
        </w:rPr>
        <w:t> import stats </w:t>
      </w:r>
      <w:r>
        <w:rPr>
          <w:lang w:val="en-CA"/>
        </w:rPr>
        <w:br/>
      </w:r>
      <w:bookmarkStart w:id="583" w:name="x1-17016r15"/>
      <w:bookmarkEnd w:id="583"/>
      <w:r>
        <w:rPr>
          <w:lang w:val="en-CA"/>
        </w:rPr>
        <w:t> </w:t>
      </w:r>
      <w:r>
        <w:rPr>
          <w:lang w:val="en-CA"/>
        </w:rPr>
        <w:br/>
      </w:r>
      <w:bookmarkStart w:id="584" w:name="x1-17017r16"/>
      <w:bookmarkEnd w:id="584"/>
      <w:r>
        <w:rPr>
          <w:lang w:val="en-CA"/>
        </w:rPr>
        <w:t>from </w:t>
      </w:r>
      <w:proofErr w:type="spellStart"/>
      <w:r>
        <w:rPr>
          <w:lang w:val="en-CA"/>
        </w:rPr>
        <w:t>matplotlib.font_manager</w:t>
      </w:r>
      <w:proofErr w:type="spellEnd"/>
      <w:r>
        <w:rPr>
          <w:lang w:val="en-CA"/>
        </w:rPr>
        <w:t> import </w:t>
      </w:r>
      <w:proofErr w:type="spellStart"/>
      <w:r>
        <w:rPr>
          <w:lang w:val="en-CA"/>
        </w:rPr>
        <w:t>FontProperties</w:t>
      </w:r>
      <w:proofErr w:type="spellEnd"/>
      <w:r>
        <w:rPr>
          <w:lang w:val="en-CA"/>
        </w:rPr>
        <w:t> </w:t>
      </w:r>
      <w:r>
        <w:rPr>
          <w:lang w:val="en-CA"/>
        </w:rPr>
        <w:br/>
      </w:r>
      <w:bookmarkStart w:id="585" w:name="x1-17018r17"/>
      <w:bookmarkEnd w:id="585"/>
      <w:r>
        <w:rPr>
          <w:lang w:val="en-CA"/>
        </w:rPr>
        <w:t> </w:t>
      </w:r>
      <w:r>
        <w:rPr>
          <w:lang w:val="en-CA"/>
        </w:rPr>
        <w:br/>
      </w:r>
      <w:bookmarkStart w:id="586" w:name="x1-17019r18"/>
      <w:bookmarkEnd w:id="586"/>
      <w:r>
        <w:rPr>
          <w:lang w:val="en-CA"/>
        </w:rPr>
        <w:t>import </w:t>
      </w:r>
      <w:proofErr w:type="spellStart"/>
      <w:r>
        <w:rPr>
          <w:lang w:val="en-CA"/>
        </w:rPr>
        <w:t>itertools</w:t>
      </w:r>
      <w:proofErr w:type="spellEnd"/>
      <w:r>
        <w:rPr>
          <w:lang w:val="en-CA"/>
        </w:rPr>
        <w:t> </w:t>
      </w:r>
      <w:r>
        <w:rPr>
          <w:lang w:val="en-CA"/>
        </w:rPr>
        <w:br/>
      </w:r>
      <w:bookmarkStart w:id="587" w:name="x1-17020r19"/>
      <w:bookmarkEnd w:id="587"/>
      <w:r>
        <w:rPr>
          <w:lang w:val="en-CA"/>
        </w:rPr>
        <w:t>## used to generate the number of links between sites </w:t>
      </w:r>
      <w:r>
        <w:rPr>
          <w:lang w:val="en-CA"/>
        </w:rPr>
        <w:br/>
      </w:r>
      <w:bookmarkStart w:id="588" w:name="x1-17021r20"/>
      <w:bookmarkEnd w:id="588"/>
      <w:r>
        <w:rPr>
          <w:lang w:val="en-CA"/>
        </w:rPr>
        <w:lastRenderedPageBreak/>
        <w:t>import random </w:t>
      </w:r>
      <w:r>
        <w:rPr>
          <w:lang w:val="en-CA"/>
        </w:rPr>
        <w:br/>
      </w:r>
      <w:bookmarkStart w:id="589" w:name="x1-17022r21"/>
      <w:bookmarkEnd w:id="589"/>
      <w:r>
        <w:rPr>
          <w:lang w:val="en-CA"/>
        </w:rPr>
        <w:t>from random import sample </w:t>
      </w:r>
      <w:r>
        <w:rPr>
          <w:lang w:val="en-CA"/>
        </w:rPr>
        <w:br/>
      </w:r>
      <w:bookmarkStart w:id="590" w:name="x1-17023r22"/>
      <w:bookmarkEnd w:id="590"/>
      <w:r>
        <w:rPr>
          <w:lang w:val="en-CA"/>
        </w:rPr>
        <w:t>## used in the random choice feature of the zoomed site comparisons </w:t>
      </w:r>
      <w:r>
        <w:rPr>
          <w:lang w:val="en-CA"/>
        </w:rPr>
        <w:br/>
      </w:r>
      <w:bookmarkStart w:id="591" w:name="x1-17024r23"/>
      <w:bookmarkEnd w:id="591"/>
      <w:r>
        <w:rPr>
          <w:lang w:val="en-CA"/>
        </w:rPr>
        <w:t> </w:t>
      </w:r>
      <w:r>
        <w:rPr>
          <w:lang w:val="en-CA"/>
        </w:rPr>
        <w:br/>
      </w:r>
      <w:bookmarkStart w:id="592" w:name="x1-17025r24"/>
      <w:bookmarkEnd w:id="592"/>
      <w:r>
        <w:rPr>
          <w:lang w:val="en-CA"/>
        </w:rPr>
        <w:t>from rawhide import </w:t>
      </w:r>
      <w:proofErr w:type="spellStart"/>
      <w:r>
        <w:rPr>
          <w:lang w:val="en-CA"/>
        </w:rPr>
        <w:t>bootstrapper</w:t>
      </w:r>
      <w:proofErr w:type="spellEnd"/>
      <w:r>
        <w:rPr>
          <w:lang w:val="en-CA"/>
        </w:rPr>
        <w:t> </w:t>
      </w:r>
      <w:r>
        <w:rPr>
          <w:lang w:val="en-CA"/>
        </w:rPr>
        <w:br/>
      </w:r>
      <w:bookmarkStart w:id="593" w:name="x1-17026r25"/>
      <w:bookmarkEnd w:id="593"/>
      <w:r>
        <w:rPr>
          <w:lang w:val="en-CA"/>
        </w:rPr>
        <w:t>## get the custom bootstrap plotting function from this projects code </w:t>
      </w:r>
      <w:r>
        <w:rPr>
          <w:lang w:val="en-CA"/>
        </w:rPr>
        <w:br/>
      </w:r>
      <w:bookmarkStart w:id="594" w:name="x1-17027r26"/>
      <w:bookmarkEnd w:id="594"/>
      <w:r>
        <w:rPr>
          <w:lang w:val="en-CA"/>
        </w:rPr>
        <w:t> </w:t>
      </w:r>
      <w:r>
        <w:rPr>
          <w:lang w:val="en-CA"/>
        </w:rPr>
        <w:br/>
      </w:r>
      <w:bookmarkStart w:id="595" w:name="x1-17028r27"/>
      <w:bookmarkEnd w:id="595"/>
      <w:r>
        <w:rPr>
          <w:lang w:val="en-CA"/>
        </w:rPr>
        <w:t>from </w:t>
      </w:r>
      <w:proofErr w:type="spellStart"/>
      <w:r>
        <w:rPr>
          <w:lang w:val="en-CA"/>
        </w:rPr>
        <w:t>linearInterpolationModel</w:t>
      </w:r>
      <w:proofErr w:type="spellEnd"/>
      <w:r>
        <w:rPr>
          <w:lang w:val="en-CA"/>
        </w:rPr>
        <w:t> import * </w:t>
      </w:r>
      <w:r>
        <w:rPr>
          <w:lang w:val="en-CA"/>
        </w:rPr>
        <w:br/>
      </w:r>
      <w:bookmarkStart w:id="596" w:name="x1-17029r28"/>
      <w:bookmarkEnd w:id="596"/>
      <w:r>
        <w:rPr>
          <w:lang w:val="en-CA"/>
        </w:rPr>
        <w:t>from </w:t>
      </w:r>
      <w:proofErr w:type="spellStart"/>
      <w:r>
        <w:rPr>
          <w:lang w:val="en-CA"/>
        </w:rPr>
        <w:t>giaUtils</w:t>
      </w:r>
      <w:proofErr w:type="spellEnd"/>
      <w:r>
        <w:rPr>
          <w:lang w:val="en-CA"/>
        </w:rPr>
        <w:t> import * </w:t>
      </w:r>
      <w:r>
        <w:rPr>
          <w:lang w:val="en-CA"/>
        </w:rPr>
        <w:br/>
      </w:r>
      <w:bookmarkStart w:id="597" w:name="x1-17030r29"/>
      <w:bookmarkEnd w:id="597"/>
      <w:r>
        <w:rPr>
          <w:lang w:val="en-CA"/>
        </w:rPr>
        <w:t> </w:t>
      </w:r>
      <w:r>
        <w:rPr>
          <w:lang w:val="en-CA"/>
        </w:rPr>
        <w:br/>
      </w:r>
      <w:bookmarkStart w:id="598" w:name="x1-17031r30"/>
      <w:bookmarkEnd w:id="598"/>
      <w:r>
        <w:rPr>
          <w:lang w:val="en-CA"/>
        </w:rPr>
        <w:t> </w:t>
      </w:r>
      <w:r>
        <w:rPr>
          <w:lang w:val="en-CA"/>
        </w:rPr>
        <w:br/>
      </w:r>
      <w:bookmarkStart w:id="599" w:name="x1-17032r31"/>
      <w:bookmarkEnd w:id="599"/>
      <w:r>
        <w:rPr>
          <w:lang w:val="en-CA"/>
        </w:rPr>
        <w:t> </w:t>
      </w:r>
      <w:r>
        <w:rPr>
          <w:lang w:val="en-CA"/>
        </w:rPr>
        <w:br/>
      </w:r>
      <w:bookmarkStart w:id="600" w:name="x1-17033r32"/>
      <w:bookmarkEnd w:id="600"/>
      <w:proofErr w:type="spellStart"/>
      <w:r>
        <w:rPr>
          <w:lang w:val="en-CA"/>
        </w:rPr>
        <w:t>fontP</w:t>
      </w:r>
      <w:proofErr w:type="spellEnd"/>
      <w:r>
        <w:rPr>
          <w:lang w:val="en-CA"/>
        </w:rPr>
        <w:t> = </w:t>
      </w:r>
      <w:proofErr w:type="spellStart"/>
      <w:r>
        <w:rPr>
          <w:lang w:val="en-CA"/>
        </w:rPr>
        <w:t>FontProperties</w:t>
      </w:r>
      <w:proofErr w:type="spellEnd"/>
      <w:r>
        <w:rPr>
          <w:lang w:val="en-CA"/>
        </w:rPr>
        <w:t>() </w:t>
      </w:r>
      <w:r>
        <w:rPr>
          <w:lang w:val="en-CA"/>
        </w:rPr>
        <w:br/>
      </w:r>
      <w:bookmarkStart w:id="601" w:name="x1-17034r33"/>
      <w:bookmarkEnd w:id="601"/>
      <w:proofErr w:type="spellStart"/>
      <w:r>
        <w:rPr>
          <w:lang w:val="en-CA"/>
        </w:rPr>
        <w:t>fontP.set_size</w:t>
      </w:r>
      <w:proofErr w:type="spellEnd"/>
      <w:r>
        <w:rPr>
          <w:lang w:val="en-CA"/>
        </w:rPr>
        <w:t>(’small’) </w:t>
      </w:r>
      <w:r>
        <w:rPr>
          <w:lang w:val="en-CA"/>
        </w:rPr>
        <w:br/>
      </w:r>
      <w:bookmarkStart w:id="602" w:name="x1-17035r34"/>
      <w:bookmarkEnd w:id="602"/>
      <w:r>
        <w:rPr>
          <w:lang w:val="en-CA"/>
        </w:rPr>
        <w:t> </w:t>
      </w:r>
      <w:r>
        <w:rPr>
          <w:lang w:val="en-CA"/>
        </w:rPr>
        <w:br/>
      </w:r>
      <w:bookmarkStart w:id="603" w:name="x1-17036r35"/>
      <w:bookmarkEnd w:id="603"/>
      <w:r>
        <w:rPr>
          <w:lang w:val="en-CA"/>
        </w:rPr>
        <w:t> </w:t>
      </w:r>
      <w:r>
        <w:rPr>
          <w:lang w:val="en-CA"/>
        </w:rPr>
        <w:br/>
      </w:r>
      <w:bookmarkStart w:id="604" w:name="x1-17037r36"/>
      <w:bookmarkEnd w:id="604"/>
      <w:proofErr w:type="spellStart"/>
      <w:r>
        <w:rPr>
          <w:lang w:val="en-CA"/>
        </w:rPr>
        <w:t>def</w:t>
      </w:r>
      <w:proofErr w:type="spellEnd"/>
      <w:r>
        <w:rPr>
          <w:lang w:val="en-CA"/>
        </w:rPr>
        <w:t> </w:t>
      </w:r>
      <w:proofErr w:type="spellStart"/>
      <w:r>
        <w:rPr>
          <w:lang w:val="en-CA"/>
        </w:rPr>
        <w:t>trendline</w:t>
      </w:r>
      <w:proofErr w:type="spellEnd"/>
      <w:r>
        <w:rPr>
          <w:lang w:val="en-CA"/>
        </w:rPr>
        <w:t>(x, gradient, intercept): </w:t>
      </w:r>
      <w:r>
        <w:rPr>
          <w:lang w:val="en-CA"/>
        </w:rPr>
        <w:br/>
      </w:r>
      <w:bookmarkStart w:id="605" w:name="x1-17038r37"/>
      <w:bookmarkEnd w:id="605"/>
      <w:r>
        <w:rPr>
          <w:lang w:val="en-CA"/>
        </w:rPr>
        <w:t>  ## return a y given an </w:t>
      </w:r>
      <w:proofErr w:type="spellStart"/>
      <w:r>
        <w:rPr>
          <w:lang w:val="en-CA"/>
        </w:rPr>
        <w:t>mx+b</w:t>
      </w:r>
      <w:proofErr w:type="spellEnd"/>
      <w:r>
        <w:rPr>
          <w:lang w:val="en-CA"/>
        </w:rPr>
        <w:t> </w:t>
      </w:r>
      <w:r>
        <w:rPr>
          <w:lang w:val="en-CA"/>
        </w:rPr>
        <w:br/>
      </w:r>
      <w:bookmarkStart w:id="606" w:name="x1-17039r38"/>
      <w:bookmarkEnd w:id="606"/>
      <w:r>
        <w:rPr>
          <w:lang w:val="en-CA"/>
        </w:rPr>
        <w:t>  output = gradient*x + intercept </w:t>
      </w:r>
      <w:r>
        <w:rPr>
          <w:lang w:val="en-CA"/>
        </w:rPr>
        <w:br/>
      </w:r>
      <w:bookmarkStart w:id="607" w:name="x1-17040r39"/>
      <w:bookmarkEnd w:id="607"/>
      <w:r>
        <w:rPr>
          <w:lang w:val="en-CA"/>
        </w:rPr>
        <w:t>  return output </w:t>
      </w:r>
      <w:r>
        <w:rPr>
          <w:lang w:val="en-CA"/>
        </w:rPr>
        <w:br/>
      </w:r>
      <w:bookmarkStart w:id="608" w:name="x1-17041r40"/>
      <w:bookmarkEnd w:id="608"/>
      <w:r>
        <w:rPr>
          <w:lang w:val="en-CA"/>
        </w:rPr>
        <w:t> </w:t>
      </w:r>
      <w:r>
        <w:rPr>
          <w:lang w:val="en-CA"/>
        </w:rPr>
        <w:br/>
      </w:r>
      <w:bookmarkStart w:id="609" w:name="x1-17042r41"/>
      <w:bookmarkEnd w:id="609"/>
      <w:r>
        <w:rPr>
          <w:lang w:val="en-CA"/>
        </w:rPr>
        <w:t> </w:t>
      </w:r>
      <w:r>
        <w:rPr>
          <w:lang w:val="en-CA"/>
        </w:rPr>
        <w:br/>
      </w:r>
      <w:bookmarkStart w:id="610" w:name="x1-17043r42"/>
      <w:bookmarkEnd w:id="610"/>
      <w:r>
        <w:rPr>
          <w:lang w:val="en-CA"/>
        </w:rPr>
        <w:t>## getLinearModel: listof(Num) listof(Num) -&gt; listof(Num) Num Num Num listof(Num) listof(Num) </w:t>
      </w:r>
      <w:r>
        <w:rPr>
          <w:lang w:val="en-CA"/>
        </w:rPr>
        <w:br/>
      </w:r>
      <w:bookmarkStart w:id="611" w:name="x1-17044r43"/>
      <w:bookmarkEnd w:id="611"/>
      <w:r>
        <w:rPr>
          <w:lang w:val="en-CA"/>
        </w:rPr>
        <w:t> </w:t>
      </w:r>
      <w:r>
        <w:rPr>
          <w:lang w:val="en-CA"/>
        </w:rPr>
        <w:br/>
      </w:r>
      <w:bookmarkStart w:id="612" w:name="x1-17045r44"/>
      <w:bookmarkEnd w:id="612"/>
      <w:proofErr w:type="spellStart"/>
      <w:r>
        <w:rPr>
          <w:lang w:val="en-CA"/>
        </w:rPr>
        <w:t>def</w:t>
      </w:r>
      <w:proofErr w:type="spellEnd"/>
      <w:r>
        <w:rPr>
          <w:lang w:val="en-CA"/>
        </w:rPr>
        <w:t> </w:t>
      </w:r>
      <w:proofErr w:type="spellStart"/>
      <w:r>
        <w:rPr>
          <w:lang w:val="en-CA"/>
        </w:rPr>
        <w:t>getLinearModel</w:t>
      </w:r>
      <w:proofErr w:type="spellEnd"/>
      <w:r>
        <w:rPr>
          <w:lang w:val="en-CA"/>
        </w:rPr>
        <w:t>(</w:t>
      </w:r>
      <w:proofErr w:type="spellStart"/>
      <w:r>
        <w:rPr>
          <w:lang w:val="en-CA"/>
        </w:rPr>
        <w:t>x_values</w:t>
      </w:r>
      <w:proofErr w:type="spellEnd"/>
      <w:r>
        <w:rPr>
          <w:lang w:val="en-CA"/>
        </w:rPr>
        <w:t>, </w:t>
      </w:r>
      <w:proofErr w:type="spellStart"/>
      <w:r>
        <w:rPr>
          <w:lang w:val="en-CA"/>
        </w:rPr>
        <w:t>y_values</w:t>
      </w:r>
      <w:proofErr w:type="spellEnd"/>
      <w:r>
        <w:rPr>
          <w:lang w:val="en-CA"/>
        </w:rPr>
        <w:t>, k=1.0, l=1.0): </w:t>
      </w:r>
      <w:r>
        <w:rPr>
          <w:lang w:val="en-CA"/>
        </w:rPr>
        <w:br/>
      </w:r>
      <w:bookmarkStart w:id="613" w:name="x1-17046r45"/>
      <w:bookmarkEnd w:id="613"/>
      <w:r>
        <w:rPr>
          <w:lang w:val="en-CA"/>
        </w:rPr>
        <w:t>  gradient, intercept, r_value, p_value, std_err = stats.linregress(x_values,y_values) </w:t>
      </w:r>
      <w:r>
        <w:rPr>
          <w:lang w:val="en-CA"/>
        </w:rPr>
        <w:br/>
      </w:r>
      <w:bookmarkStart w:id="614" w:name="x1-17047r46"/>
      <w:bookmarkEnd w:id="614"/>
      <w:r>
        <w:rPr>
          <w:lang w:val="en-CA"/>
        </w:rPr>
        <w:t> </w:t>
      </w:r>
      <w:r>
        <w:rPr>
          <w:lang w:val="en-CA"/>
        </w:rPr>
        <w:br/>
      </w:r>
      <w:bookmarkStart w:id="615" w:name="x1-17048r47"/>
      <w:bookmarkEnd w:id="615"/>
      <w:r>
        <w:rPr>
          <w:lang w:val="en-CA"/>
        </w:rPr>
        <w:t>  </w:t>
      </w:r>
      <w:proofErr w:type="spellStart"/>
      <w:r>
        <w:rPr>
          <w:lang w:val="en-CA"/>
        </w:rPr>
        <w:t>y_model</w:t>
      </w:r>
      <w:proofErr w:type="spellEnd"/>
      <w:r>
        <w:rPr>
          <w:lang w:val="en-CA"/>
        </w:rPr>
        <w:t> = [] </w:t>
      </w:r>
      <w:r>
        <w:rPr>
          <w:lang w:val="en-CA"/>
        </w:rPr>
        <w:br/>
      </w:r>
      <w:bookmarkStart w:id="616" w:name="x1-17049r48"/>
      <w:bookmarkEnd w:id="616"/>
      <w:r>
        <w:rPr>
          <w:lang w:val="en-CA"/>
        </w:rPr>
        <w:t>  </w:t>
      </w:r>
      <w:proofErr w:type="spellStart"/>
      <w:r>
        <w:rPr>
          <w:lang w:val="en-CA"/>
        </w:rPr>
        <w:t>yModelHigh</w:t>
      </w:r>
      <w:proofErr w:type="spellEnd"/>
      <w:r>
        <w:rPr>
          <w:lang w:val="en-CA"/>
        </w:rPr>
        <w:t> = [] </w:t>
      </w:r>
      <w:r>
        <w:rPr>
          <w:lang w:val="en-CA"/>
        </w:rPr>
        <w:br/>
      </w:r>
      <w:bookmarkStart w:id="617" w:name="x1-17050r49"/>
      <w:bookmarkEnd w:id="617"/>
      <w:r>
        <w:rPr>
          <w:lang w:val="en-CA"/>
        </w:rPr>
        <w:t>  </w:t>
      </w:r>
      <w:proofErr w:type="spellStart"/>
      <w:r>
        <w:rPr>
          <w:lang w:val="en-CA"/>
        </w:rPr>
        <w:t>yModelLow</w:t>
      </w:r>
      <w:proofErr w:type="spellEnd"/>
      <w:r>
        <w:rPr>
          <w:lang w:val="en-CA"/>
        </w:rPr>
        <w:t> = [] </w:t>
      </w:r>
      <w:r>
        <w:rPr>
          <w:lang w:val="en-CA"/>
        </w:rPr>
        <w:br/>
      </w:r>
      <w:bookmarkStart w:id="618" w:name="x1-17051r50"/>
      <w:bookmarkEnd w:id="618"/>
      <w:r>
        <w:rPr>
          <w:lang w:val="en-CA"/>
        </w:rPr>
        <w:t> </w:t>
      </w:r>
      <w:r>
        <w:rPr>
          <w:lang w:val="en-CA"/>
        </w:rPr>
        <w:br/>
      </w:r>
      <w:bookmarkStart w:id="619" w:name="x1-17052r51"/>
      <w:bookmarkEnd w:id="619"/>
      <w:r>
        <w:rPr>
          <w:lang w:val="en-CA"/>
        </w:rPr>
        <w:t>  grad = k*gradient </w:t>
      </w:r>
      <w:r>
        <w:rPr>
          <w:lang w:val="en-CA"/>
        </w:rPr>
        <w:br/>
      </w:r>
      <w:bookmarkStart w:id="620" w:name="x1-17053r52"/>
      <w:bookmarkEnd w:id="620"/>
      <w:r>
        <w:rPr>
          <w:lang w:val="en-CA"/>
        </w:rPr>
        <w:t>  </w:t>
      </w:r>
      <w:proofErr w:type="spellStart"/>
      <w:r>
        <w:rPr>
          <w:lang w:val="en-CA"/>
        </w:rPr>
        <w:t>interc</w:t>
      </w:r>
      <w:proofErr w:type="spellEnd"/>
      <w:r>
        <w:rPr>
          <w:lang w:val="en-CA"/>
        </w:rPr>
        <w:t> = l*intercept </w:t>
      </w:r>
      <w:r>
        <w:rPr>
          <w:lang w:val="en-CA"/>
        </w:rPr>
        <w:br/>
      </w:r>
      <w:bookmarkStart w:id="621" w:name="x1-17054r53"/>
      <w:bookmarkEnd w:id="621"/>
      <w:r>
        <w:rPr>
          <w:lang w:val="en-CA"/>
        </w:rPr>
        <w:t> </w:t>
      </w:r>
      <w:r>
        <w:rPr>
          <w:lang w:val="en-CA"/>
        </w:rPr>
        <w:br/>
      </w:r>
      <w:bookmarkStart w:id="622" w:name="x1-17055r54"/>
      <w:bookmarkEnd w:id="622"/>
      <w:r>
        <w:rPr>
          <w:lang w:val="en-CA"/>
        </w:rPr>
        <w:t>  for x in </w:t>
      </w:r>
      <w:proofErr w:type="spellStart"/>
      <w:r>
        <w:rPr>
          <w:lang w:val="en-CA"/>
        </w:rPr>
        <w:t>x_values</w:t>
      </w:r>
      <w:proofErr w:type="spellEnd"/>
      <w:r>
        <w:rPr>
          <w:lang w:val="en-CA"/>
        </w:rPr>
        <w:t>: </w:t>
      </w:r>
      <w:r>
        <w:rPr>
          <w:lang w:val="en-CA"/>
        </w:rPr>
        <w:br/>
      </w:r>
      <w:bookmarkStart w:id="623" w:name="x1-17056r55"/>
      <w:bookmarkEnd w:id="623"/>
      <w:r>
        <w:rPr>
          <w:lang w:val="en-CA"/>
        </w:rPr>
        <w:t>    y = </w:t>
      </w:r>
      <w:proofErr w:type="spellStart"/>
      <w:r>
        <w:rPr>
          <w:lang w:val="en-CA"/>
        </w:rPr>
        <w:t>trendline</w:t>
      </w:r>
      <w:proofErr w:type="spellEnd"/>
      <w:r>
        <w:rPr>
          <w:lang w:val="en-CA"/>
        </w:rPr>
        <w:t>(x, grad, </w:t>
      </w:r>
      <w:proofErr w:type="spellStart"/>
      <w:r>
        <w:rPr>
          <w:lang w:val="en-CA"/>
        </w:rPr>
        <w:t>interc</w:t>
      </w:r>
      <w:proofErr w:type="spellEnd"/>
      <w:r>
        <w:rPr>
          <w:lang w:val="en-CA"/>
        </w:rPr>
        <w:t>) </w:t>
      </w:r>
      <w:r>
        <w:rPr>
          <w:lang w:val="en-CA"/>
        </w:rPr>
        <w:br/>
      </w:r>
      <w:bookmarkStart w:id="624" w:name="x1-17057r56"/>
      <w:bookmarkEnd w:id="624"/>
      <w:r>
        <w:rPr>
          <w:lang w:val="en-CA"/>
        </w:rPr>
        <w:t>    </w:t>
      </w:r>
      <w:proofErr w:type="spellStart"/>
      <w:r>
        <w:rPr>
          <w:lang w:val="en-CA"/>
        </w:rPr>
        <w:t>yHigh</w:t>
      </w:r>
      <w:proofErr w:type="spellEnd"/>
      <w:r>
        <w:rPr>
          <w:lang w:val="en-CA"/>
        </w:rPr>
        <w:t> = </w:t>
      </w:r>
      <w:proofErr w:type="spellStart"/>
      <w:r>
        <w:rPr>
          <w:lang w:val="en-CA"/>
        </w:rPr>
        <w:t>trendline</w:t>
      </w:r>
      <w:proofErr w:type="spellEnd"/>
      <w:r>
        <w:rPr>
          <w:lang w:val="en-CA"/>
        </w:rPr>
        <w:t>(x, grad+(1.96*</w:t>
      </w:r>
      <w:proofErr w:type="spellStart"/>
      <w:r>
        <w:rPr>
          <w:lang w:val="en-CA"/>
        </w:rPr>
        <w:t>std_err</w:t>
      </w:r>
      <w:proofErr w:type="spellEnd"/>
      <w:r>
        <w:rPr>
          <w:lang w:val="en-CA"/>
        </w:rPr>
        <w:t>), </w:t>
      </w:r>
      <w:proofErr w:type="spellStart"/>
      <w:r>
        <w:rPr>
          <w:lang w:val="en-CA"/>
        </w:rPr>
        <w:t>interc</w:t>
      </w:r>
      <w:proofErr w:type="spellEnd"/>
      <w:r>
        <w:rPr>
          <w:lang w:val="en-CA"/>
        </w:rPr>
        <w:t>) </w:t>
      </w:r>
      <w:r>
        <w:rPr>
          <w:lang w:val="en-CA"/>
        </w:rPr>
        <w:br/>
      </w:r>
      <w:bookmarkStart w:id="625" w:name="x1-17058r57"/>
      <w:bookmarkEnd w:id="625"/>
      <w:r>
        <w:rPr>
          <w:lang w:val="en-CA"/>
        </w:rPr>
        <w:t>    </w:t>
      </w:r>
      <w:proofErr w:type="spellStart"/>
      <w:r>
        <w:rPr>
          <w:lang w:val="en-CA"/>
        </w:rPr>
        <w:t>yLow</w:t>
      </w:r>
      <w:proofErr w:type="spellEnd"/>
      <w:r>
        <w:rPr>
          <w:lang w:val="en-CA"/>
        </w:rPr>
        <w:t> = </w:t>
      </w:r>
      <w:proofErr w:type="spellStart"/>
      <w:r>
        <w:rPr>
          <w:lang w:val="en-CA"/>
        </w:rPr>
        <w:t>trendline</w:t>
      </w:r>
      <w:proofErr w:type="spellEnd"/>
      <w:r>
        <w:rPr>
          <w:lang w:val="en-CA"/>
        </w:rPr>
        <w:t>(x, grad-(1.96*</w:t>
      </w:r>
      <w:proofErr w:type="spellStart"/>
      <w:r>
        <w:rPr>
          <w:lang w:val="en-CA"/>
        </w:rPr>
        <w:t>std_err</w:t>
      </w:r>
      <w:proofErr w:type="spellEnd"/>
      <w:r>
        <w:rPr>
          <w:lang w:val="en-CA"/>
        </w:rPr>
        <w:t>), </w:t>
      </w:r>
      <w:proofErr w:type="spellStart"/>
      <w:r>
        <w:rPr>
          <w:lang w:val="en-CA"/>
        </w:rPr>
        <w:t>interc</w:t>
      </w:r>
      <w:proofErr w:type="spellEnd"/>
      <w:r>
        <w:rPr>
          <w:lang w:val="en-CA"/>
        </w:rPr>
        <w:t>) </w:t>
      </w:r>
      <w:r>
        <w:rPr>
          <w:lang w:val="en-CA"/>
        </w:rPr>
        <w:br/>
      </w:r>
      <w:bookmarkStart w:id="626" w:name="x1-17059r58"/>
      <w:bookmarkEnd w:id="626"/>
      <w:r>
        <w:rPr>
          <w:lang w:val="en-CA"/>
        </w:rPr>
        <w:t>    </w:t>
      </w:r>
      <w:proofErr w:type="spellStart"/>
      <w:r>
        <w:rPr>
          <w:lang w:val="en-CA"/>
        </w:rPr>
        <w:t>y_model.append</w:t>
      </w:r>
      <w:proofErr w:type="spellEnd"/>
      <w:r>
        <w:rPr>
          <w:lang w:val="en-CA"/>
        </w:rPr>
        <w:t>(y) </w:t>
      </w:r>
      <w:r>
        <w:rPr>
          <w:lang w:val="en-CA"/>
        </w:rPr>
        <w:br/>
      </w:r>
      <w:bookmarkStart w:id="627" w:name="x1-17060r59"/>
      <w:bookmarkEnd w:id="627"/>
      <w:r>
        <w:rPr>
          <w:lang w:val="en-CA"/>
        </w:rPr>
        <w:t>    </w:t>
      </w:r>
      <w:proofErr w:type="spellStart"/>
      <w:r>
        <w:rPr>
          <w:lang w:val="en-CA"/>
        </w:rPr>
        <w:t>yModelHigh.append</w:t>
      </w:r>
      <w:proofErr w:type="spellEnd"/>
      <w:r>
        <w:rPr>
          <w:lang w:val="en-CA"/>
        </w:rPr>
        <w:t>(</w:t>
      </w:r>
      <w:proofErr w:type="spellStart"/>
      <w:r>
        <w:rPr>
          <w:lang w:val="en-CA"/>
        </w:rPr>
        <w:t>yHigh</w:t>
      </w:r>
      <w:proofErr w:type="spellEnd"/>
      <w:r>
        <w:rPr>
          <w:lang w:val="en-CA"/>
        </w:rPr>
        <w:t>) </w:t>
      </w:r>
      <w:r>
        <w:rPr>
          <w:lang w:val="en-CA"/>
        </w:rPr>
        <w:br/>
      </w:r>
      <w:bookmarkStart w:id="628" w:name="x1-17061r60"/>
      <w:bookmarkEnd w:id="628"/>
      <w:r>
        <w:rPr>
          <w:lang w:val="en-CA"/>
        </w:rPr>
        <w:t>    </w:t>
      </w:r>
      <w:proofErr w:type="spellStart"/>
      <w:r>
        <w:rPr>
          <w:lang w:val="en-CA"/>
        </w:rPr>
        <w:t>yModelLow.append</w:t>
      </w:r>
      <w:proofErr w:type="spellEnd"/>
      <w:r>
        <w:rPr>
          <w:lang w:val="en-CA"/>
        </w:rPr>
        <w:t>(</w:t>
      </w:r>
      <w:proofErr w:type="spellStart"/>
      <w:r>
        <w:rPr>
          <w:lang w:val="en-CA"/>
        </w:rPr>
        <w:t>yLow</w:t>
      </w:r>
      <w:proofErr w:type="spellEnd"/>
      <w:r>
        <w:rPr>
          <w:lang w:val="en-CA"/>
        </w:rPr>
        <w:t>) </w:t>
      </w:r>
      <w:r>
        <w:rPr>
          <w:lang w:val="en-CA"/>
        </w:rPr>
        <w:br/>
      </w:r>
      <w:bookmarkStart w:id="629" w:name="x1-17062r61"/>
      <w:bookmarkEnd w:id="629"/>
      <w:r>
        <w:rPr>
          <w:lang w:val="en-CA"/>
        </w:rPr>
        <w:t> </w:t>
      </w:r>
      <w:r>
        <w:rPr>
          <w:lang w:val="en-CA"/>
        </w:rPr>
        <w:br/>
      </w:r>
      <w:bookmarkStart w:id="630" w:name="x1-17063r62"/>
      <w:bookmarkEnd w:id="630"/>
      <w:r>
        <w:rPr>
          <w:lang w:val="en-CA"/>
        </w:rPr>
        <w:t>  </w:t>
      </w:r>
      <w:proofErr w:type="spellStart"/>
      <w:r>
        <w:rPr>
          <w:lang w:val="en-CA"/>
        </w:rPr>
        <w:t>rSquare</w:t>
      </w:r>
      <w:proofErr w:type="spellEnd"/>
      <w:r>
        <w:rPr>
          <w:lang w:val="en-CA"/>
        </w:rPr>
        <w:t> = </w:t>
      </w:r>
      <w:proofErr w:type="spellStart"/>
      <w:r>
        <w:rPr>
          <w:lang w:val="en-CA"/>
        </w:rPr>
        <w:t>r_value</w:t>
      </w:r>
      <w:proofErr w:type="spellEnd"/>
      <w:r>
        <w:rPr>
          <w:lang w:val="en-CA"/>
        </w:rPr>
        <w:t>**2 </w:t>
      </w:r>
      <w:r>
        <w:rPr>
          <w:lang w:val="en-CA"/>
        </w:rPr>
        <w:br/>
      </w:r>
      <w:bookmarkStart w:id="631" w:name="x1-17064r63"/>
      <w:bookmarkEnd w:id="631"/>
      <w:r>
        <w:rPr>
          <w:lang w:val="en-CA"/>
        </w:rPr>
        <w:t> </w:t>
      </w:r>
      <w:r>
        <w:rPr>
          <w:lang w:val="en-CA"/>
        </w:rPr>
        <w:br/>
      </w:r>
      <w:bookmarkStart w:id="632" w:name="x1-17065r64"/>
      <w:bookmarkEnd w:id="632"/>
      <w:r>
        <w:rPr>
          <w:lang w:val="en-CA"/>
        </w:rPr>
        <w:t>  return y_model, grad, interc, std_err, yModelHigh, yModelLow, rSquare </w:t>
      </w:r>
      <w:r>
        <w:rPr>
          <w:lang w:val="en-CA"/>
        </w:rPr>
        <w:br/>
      </w:r>
      <w:bookmarkStart w:id="633" w:name="x1-17066r65"/>
      <w:bookmarkEnd w:id="633"/>
      <w:r>
        <w:rPr>
          <w:lang w:val="en-CA"/>
        </w:rPr>
        <w:t> </w:t>
      </w:r>
      <w:r>
        <w:rPr>
          <w:lang w:val="en-CA"/>
        </w:rPr>
        <w:br/>
      </w:r>
      <w:bookmarkStart w:id="634" w:name="x1-17067r66"/>
      <w:bookmarkEnd w:id="634"/>
      <w:r>
        <w:rPr>
          <w:lang w:val="en-CA"/>
        </w:rPr>
        <w:t>  ## yModelHigh and yModelLow are the y model built with a slope at the </w:t>
      </w:r>
      <w:r>
        <w:rPr>
          <w:lang w:val="en-CA"/>
        </w:rPr>
        <w:br/>
      </w:r>
      <w:bookmarkStart w:id="635" w:name="x1-17068r67"/>
      <w:bookmarkEnd w:id="635"/>
      <w:r>
        <w:rPr>
          <w:lang w:val="en-CA"/>
        </w:rPr>
        <w:t>  ## extreme of the error bounds on the gradient </w:t>
      </w:r>
      <w:r>
        <w:rPr>
          <w:lang w:val="en-CA"/>
        </w:rPr>
        <w:br/>
      </w:r>
      <w:bookmarkStart w:id="636" w:name="x1-17069r68"/>
      <w:bookmarkEnd w:id="636"/>
      <w:r>
        <w:rPr>
          <w:lang w:val="en-CA"/>
        </w:rPr>
        <w:t> </w:t>
      </w:r>
      <w:r>
        <w:rPr>
          <w:lang w:val="en-CA"/>
        </w:rPr>
        <w:br/>
      </w:r>
      <w:bookmarkStart w:id="637" w:name="x1-17070r69"/>
      <w:bookmarkEnd w:id="637"/>
      <w:r>
        <w:rPr>
          <w:lang w:val="en-CA"/>
        </w:rPr>
        <w:lastRenderedPageBreak/>
        <w:t> </w:t>
      </w:r>
      <w:r>
        <w:rPr>
          <w:lang w:val="en-CA"/>
        </w:rPr>
        <w:br/>
      </w:r>
      <w:bookmarkStart w:id="638" w:name="x1-17071r70"/>
      <w:bookmarkEnd w:id="638"/>
      <w:r>
        <w:rPr>
          <w:lang w:val="en-CA"/>
        </w:rPr>
        <w:t> </w:t>
      </w:r>
      <w:r>
        <w:rPr>
          <w:lang w:val="en-CA"/>
        </w:rPr>
        <w:br/>
      </w:r>
      <w:bookmarkStart w:id="639" w:name="x1-17072r71"/>
      <w:bookmarkEnd w:id="639"/>
      <w:r>
        <w:rPr>
          <w:lang w:val="en-CA"/>
        </w:rPr>
        <w:t> </w:t>
      </w:r>
      <w:r>
        <w:rPr>
          <w:lang w:val="en-CA"/>
        </w:rPr>
        <w:br/>
      </w:r>
      <w:bookmarkStart w:id="640" w:name="x1-17073r72"/>
      <w:bookmarkEnd w:id="640"/>
      <w:r>
        <w:rPr>
          <w:lang w:val="en-CA"/>
        </w:rPr>
        <w:t> </w:t>
      </w:r>
      <w:r>
        <w:rPr>
          <w:lang w:val="en-CA"/>
        </w:rPr>
        <w:br/>
      </w:r>
      <w:bookmarkStart w:id="641" w:name="x1-17074r73"/>
      <w:bookmarkEnd w:id="641"/>
      <w:r>
        <w:rPr>
          <w:lang w:val="en-CA"/>
        </w:rPr>
        <w:t> </w:t>
      </w:r>
      <w:r>
        <w:rPr>
          <w:lang w:val="en-CA"/>
        </w:rPr>
        <w:br/>
      </w:r>
      <w:bookmarkStart w:id="642" w:name="x1-17075r74"/>
      <w:bookmarkEnd w:id="642"/>
      <w:r>
        <w:rPr>
          <w:lang w:val="en-CA"/>
        </w:rPr>
        <w:t> </w:t>
      </w:r>
      <w:r>
        <w:rPr>
          <w:lang w:val="en-CA"/>
        </w:rPr>
        <w:br/>
      </w:r>
      <w:bookmarkStart w:id="643" w:name="x1-17076r75"/>
      <w:bookmarkEnd w:id="643"/>
      <w:r>
        <w:rPr>
          <w:lang w:val="en-CA"/>
        </w:rPr>
        <w:t> </w:t>
      </w:r>
      <w:r>
        <w:rPr>
          <w:lang w:val="en-CA"/>
        </w:rPr>
        <w:br/>
      </w:r>
      <w:bookmarkStart w:id="644" w:name="x1-17077r76"/>
      <w:bookmarkEnd w:id="644"/>
      <w:r>
        <w:rPr>
          <w:lang w:val="en-CA"/>
        </w:rPr>
        <w:t> </w:t>
      </w:r>
      <w:r>
        <w:rPr>
          <w:lang w:val="en-CA"/>
        </w:rPr>
        <w:br/>
      </w:r>
      <w:bookmarkStart w:id="645" w:name="x1-17078r77"/>
      <w:bookmarkEnd w:id="645"/>
      <w:r>
        <w:rPr>
          <w:lang w:val="en-CA"/>
        </w:rPr>
        <w:t> </w:t>
      </w:r>
      <w:r>
        <w:rPr>
          <w:lang w:val="en-CA"/>
        </w:rPr>
        <w:br/>
      </w:r>
      <w:bookmarkStart w:id="646" w:name="x1-17079r78"/>
      <w:bookmarkEnd w:id="646"/>
      <w:r>
        <w:rPr>
          <w:lang w:val="en-CA"/>
        </w:rPr>
        <w:t> </w:t>
      </w:r>
      <w:r>
        <w:rPr>
          <w:lang w:val="en-CA"/>
        </w:rPr>
        <w:br/>
      </w:r>
      <w:bookmarkStart w:id="647" w:name="x1-17080r79"/>
      <w:bookmarkEnd w:id="647"/>
      <w:r>
        <w:rPr>
          <w:lang w:val="en-CA"/>
        </w:rPr>
        <w:t> </w:t>
      </w:r>
      <w:r>
        <w:rPr>
          <w:lang w:val="en-CA"/>
        </w:rPr>
        <w:br/>
      </w:r>
      <w:bookmarkStart w:id="648" w:name="x1-17081r80"/>
      <w:bookmarkEnd w:id="648"/>
      <w:r>
        <w:rPr>
          <w:lang w:val="en-CA"/>
        </w:rPr>
        <w:t> </w:t>
      </w:r>
      <w:r>
        <w:rPr>
          <w:lang w:val="en-CA"/>
        </w:rPr>
        <w:br/>
      </w:r>
      <w:bookmarkStart w:id="649" w:name="x1-17082r81"/>
      <w:bookmarkEnd w:id="649"/>
      <w:r>
        <w:rPr>
          <w:lang w:val="en-CA"/>
        </w:rPr>
        <w:t> </w:t>
      </w:r>
      <w:r>
        <w:rPr>
          <w:lang w:val="en-CA"/>
        </w:rPr>
        <w:br/>
      </w:r>
      <w:bookmarkStart w:id="650" w:name="x1-17083r82"/>
      <w:bookmarkEnd w:id="650"/>
      <w:r>
        <w:rPr>
          <w:lang w:val="en-CA"/>
        </w:rPr>
        <w:t> </w:t>
      </w:r>
      <w:r>
        <w:rPr>
          <w:lang w:val="en-CA"/>
        </w:rPr>
        <w:br/>
      </w:r>
      <w:bookmarkStart w:id="651" w:name="x1-17084r83"/>
      <w:bookmarkEnd w:id="651"/>
      <w:r>
        <w:rPr>
          <w:lang w:val="en-CA"/>
        </w:rPr>
        <w:t> </w:t>
      </w:r>
      <w:r>
        <w:rPr>
          <w:lang w:val="en-CA"/>
        </w:rPr>
        <w:br/>
      </w:r>
      <w:bookmarkStart w:id="652" w:name="x1-17085r84"/>
      <w:bookmarkEnd w:id="652"/>
      <w:r>
        <w:rPr>
          <w:lang w:val="en-CA"/>
        </w:rPr>
        <w:t>def plotGradientConfidenceIntervals(giaRegressionsByCombo, keys, giaRegressionDescriptions, outputPathDict): </w:t>
      </w:r>
      <w:r>
        <w:rPr>
          <w:lang w:val="en-CA"/>
        </w:rPr>
        <w:br/>
      </w:r>
      <w:bookmarkStart w:id="653" w:name="x1-17086r85"/>
      <w:bookmarkEnd w:id="653"/>
      <w:r>
        <w:rPr>
          <w:lang w:val="en-CA"/>
        </w:rPr>
        <w:t>  def plotInterval(ax, y, xstart, xstop, intervalLabel, colord, colords): </w:t>
      </w:r>
      <w:r>
        <w:rPr>
          <w:lang w:val="en-CA"/>
        </w:rPr>
        <w:br/>
      </w:r>
      <w:bookmarkStart w:id="654" w:name="x1-17087r86"/>
      <w:bookmarkEnd w:id="654"/>
      <w:r>
        <w:rPr>
          <w:lang w:val="en-CA"/>
        </w:rPr>
        <w:t>    """Plot interval at y from xstart to xstop with given color.""" </w:t>
      </w:r>
      <w:r>
        <w:rPr>
          <w:lang w:val="en-CA"/>
        </w:rPr>
        <w:br/>
      </w:r>
      <w:bookmarkStart w:id="655" w:name="x1-17088r87"/>
      <w:bookmarkEnd w:id="655"/>
      <w:r>
        <w:rPr>
          <w:lang w:val="en-CA"/>
        </w:rPr>
        <w:t> </w:t>
      </w:r>
      <w:r>
        <w:rPr>
          <w:lang w:val="en-CA"/>
        </w:rPr>
        <w:br/>
      </w:r>
      <w:bookmarkStart w:id="656" w:name="x1-17089r88"/>
      <w:bookmarkEnd w:id="656"/>
      <w:r>
        <w:rPr>
          <w:lang w:val="en-CA"/>
        </w:rPr>
        <w:t>    </w:t>
      </w:r>
      <w:proofErr w:type="spellStart"/>
      <w:r>
        <w:rPr>
          <w:lang w:val="en-CA"/>
        </w:rPr>
        <w:t>ax.hlines</w:t>
      </w:r>
      <w:proofErr w:type="spellEnd"/>
      <w:r>
        <w:rPr>
          <w:lang w:val="en-CA"/>
        </w:rPr>
        <w:t>(y, </w:t>
      </w:r>
      <w:proofErr w:type="spellStart"/>
      <w:r>
        <w:rPr>
          <w:lang w:val="en-CA"/>
        </w:rPr>
        <w:t>xstart</w:t>
      </w:r>
      <w:proofErr w:type="spellEnd"/>
      <w:r>
        <w:rPr>
          <w:lang w:val="en-CA"/>
        </w:rPr>
        <w:t>, </w:t>
      </w:r>
      <w:proofErr w:type="spellStart"/>
      <w:r>
        <w:rPr>
          <w:lang w:val="en-CA"/>
        </w:rPr>
        <w:t>xstop</w:t>
      </w:r>
      <w:proofErr w:type="spellEnd"/>
      <w:r>
        <w:rPr>
          <w:lang w:val="en-CA"/>
        </w:rPr>
        <w:t>, </w:t>
      </w:r>
      <w:proofErr w:type="spellStart"/>
      <w:r>
        <w:rPr>
          <w:lang w:val="en-CA"/>
        </w:rPr>
        <w:t>colords</w:t>
      </w:r>
      <w:proofErr w:type="spellEnd"/>
      <w:r>
        <w:rPr>
          <w:lang w:val="en-CA"/>
        </w:rPr>
        <w:t>, </w:t>
      </w:r>
      <w:proofErr w:type="spellStart"/>
      <w:r>
        <w:rPr>
          <w:lang w:val="en-CA"/>
        </w:rPr>
        <w:t>lw</w:t>
      </w:r>
      <w:proofErr w:type="spellEnd"/>
      <w:r>
        <w:rPr>
          <w:lang w:val="en-CA"/>
        </w:rPr>
        <w:t>=7) </w:t>
      </w:r>
      <w:r>
        <w:rPr>
          <w:lang w:val="en-CA"/>
        </w:rPr>
        <w:br/>
      </w:r>
      <w:bookmarkStart w:id="657" w:name="x1-17090r89"/>
      <w:bookmarkEnd w:id="657"/>
      <w:r>
        <w:rPr>
          <w:lang w:val="en-CA"/>
        </w:rPr>
        <w:t>    ax.hlines(y, xstart, xstop, colord, lw=3, label=intervalLabel) </w:t>
      </w:r>
      <w:r>
        <w:rPr>
          <w:lang w:val="en-CA"/>
        </w:rPr>
        <w:br/>
      </w:r>
      <w:bookmarkStart w:id="658" w:name="x1-17091r90"/>
      <w:bookmarkEnd w:id="658"/>
      <w:r>
        <w:rPr>
          <w:lang w:val="en-CA"/>
        </w:rPr>
        <w:t>    ## plots the interval in the colours of both sites </w:t>
      </w:r>
      <w:r>
        <w:rPr>
          <w:lang w:val="en-CA"/>
        </w:rPr>
        <w:br/>
      </w:r>
      <w:bookmarkStart w:id="659" w:name="x1-17092r91"/>
      <w:bookmarkEnd w:id="659"/>
      <w:r>
        <w:rPr>
          <w:lang w:val="en-CA"/>
        </w:rPr>
        <w:t> </w:t>
      </w:r>
      <w:r>
        <w:rPr>
          <w:lang w:val="en-CA"/>
        </w:rPr>
        <w:br/>
      </w:r>
      <w:bookmarkStart w:id="660" w:name="x1-17093r92"/>
      <w:bookmarkEnd w:id="660"/>
      <w:r>
        <w:rPr>
          <w:lang w:val="en-CA"/>
        </w:rPr>
        <w:t> </w:t>
      </w:r>
      <w:r>
        <w:rPr>
          <w:lang w:val="en-CA"/>
        </w:rPr>
        <w:br/>
      </w:r>
      <w:bookmarkStart w:id="661" w:name="x1-17094r93"/>
      <w:bookmarkEnd w:id="661"/>
      <w:r>
        <w:rPr>
          <w:lang w:val="en-CA"/>
        </w:rPr>
        <w:t>  outputPath = convertListToRelativePath([outputPathDict[setting] for setting in getCurrentSettingOptions()]) </w:t>
      </w:r>
      <w:r>
        <w:rPr>
          <w:lang w:val="en-CA"/>
        </w:rPr>
        <w:br/>
      </w:r>
      <w:bookmarkStart w:id="662" w:name="x1-17095r94"/>
      <w:bookmarkEnd w:id="662"/>
      <w:r>
        <w:rPr>
          <w:lang w:val="en-CA"/>
        </w:rPr>
        <w:t> </w:t>
      </w:r>
      <w:r>
        <w:rPr>
          <w:lang w:val="en-CA"/>
        </w:rPr>
        <w:br/>
      </w:r>
      <w:bookmarkStart w:id="663" w:name="x1-17096r95"/>
      <w:bookmarkEnd w:id="663"/>
      <w:r>
        <w:rPr>
          <w:lang w:val="en-CA"/>
        </w:rPr>
        <w:t> </w:t>
      </w:r>
      <w:r>
        <w:rPr>
          <w:lang w:val="en-CA"/>
        </w:rPr>
        <w:br/>
      </w:r>
      <w:bookmarkStart w:id="664" w:name="x1-17097r96"/>
      <w:bookmarkEnd w:id="664"/>
      <w:r>
        <w:rPr>
          <w:lang w:val="en-CA"/>
        </w:rPr>
        <w:t> </w:t>
      </w:r>
      <w:r>
        <w:rPr>
          <w:lang w:val="en-CA"/>
        </w:rPr>
        <w:br/>
      </w:r>
      <w:bookmarkStart w:id="665" w:name="x1-17098r97"/>
      <w:bookmarkEnd w:id="665"/>
      <w:r>
        <w:rPr>
          <w:lang w:val="en-CA"/>
        </w:rPr>
        <w:t>  y = 0 </w:t>
      </w:r>
      <w:r>
        <w:rPr>
          <w:lang w:val="en-CA"/>
        </w:rPr>
        <w:br/>
      </w:r>
      <w:bookmarkStart w:id="666" w:name="x1-17099r98"/>
      <w:bookmarkEnd w:id="666"/>
      <w:r>
        <w:rPr>
          <w:lang w:val="en-CA"/>
        </w:rPr>
        <w:t>  ## used in spacing out the intervals for each site vertically through the </w:t>
      </w:r>
      <w:r>
        <w:rPr>
          <w:lang w:val="en-CA"/>
        </w:rPr>
        <w:br/>
      </w:r>
      <w:bookmarkStart w:id="667" w:name="x1-17100r99"/>
      <w:bookmarkEnd w:id="667"/>
      <w:r>
        <w:rPr>
          <w:lang w:val="en-CA"/>
        </w:rPr>
        <w:t>  ## graph </w:t>
      </w:r>
      <w:r>
        <w:rPr>
          <w:lang w:val="en-CA"/>
        </w:rPr>
        <w:br/>
      </w:r>
      <w:bookmarkStart w:id="668" w:name="x1-17101r100"/>
      <w:bookmarkEnd w:id="668"/>
      <w:r>
        <w:rPr>
          <w:lang w:val="en-CA"/>
        </w:rPr>
        <w:t> </w:t>
      </w:r>
      <w:r>
        <w:rPr>
          <w:lang w:val="en-CA"/>
        </w:rPr>
        <w:br/>
      </w:r>
      <w:bookmarkStart w:id="669" w:name="x1-17102r101"/>
      <w:bookmarkEnd w:id="669"/>
      <w:r>
        <w:rPr>
          <w:lang w:val="en-CA"/>
        </w:rPr>
        <w:t>  </w:t>
      </w:r>
      <w:proofErr w:type="spellStart"/>
      <w:r>
        <w:rPr>
          <w:lang w:val="en-CA"/>
        </w:rPr>
        <w:t>fig,ax</w:t>
      </w:r>
      <w:proofErr w:type="spellEnd"/>
      <w:r>
        <w:rPr>
          <w:lang w:val="en-CA"/>
        </w:rPr>
        <w:t> = </w:t>
      </w:r>
      <w:proofErr w:type="spellStart"/>
      <w:r>
        <w:rPr>
          <w:lang w:val="en-CA"/>
        </w:rPr>
        <w:t>plt.subplots</w:t>
      </w:r>
      <w:proofErr w:type="spellEnd"/>
      <w:r>
        <w:rPr>
          <w:lang w:val="en-CA"/>
        </w:rPr>
        <w:t>(1) </w:t>
      </w:r>
      <w:r>
        <w:rPr>
          <w:lang w:val="en-CA"/>
        </w:rPr>
        <w:br/>
      </w:r>
      <w:bookmarkStart w:id="670" w:name="x1-17103r102"/>
      <w:bookmarkEnd w:id="670"/>
      <w:r>
        <w:rPr>
          <w:lang w:val="en-CA"/>
        </w:rPr>
        <w:t> </w:t>
      </w:r>
      <w:r>
        <w:rPr>
          <w:lang w:val="en-CA"/>
        </w:rPr>
        <w:br/>
      </w:r>
      <w:bookmarkStart w:id="671" w:name="x1-17104r103"/>
      <w:bookmarkEnd w:id="671"/>
      <w:r>
        <w:rPr>
          <w:lang w:val="en-CA"/>
        </w:rPr>
        <w:t>  for combo in keys: </w:t>
      </w:r>
      <w:r>
        <w:rPr>
          <w:lang w:val="en-CA"/>
        </w:rPr>
        <w:br/>
      </w:r>
      <w:bookmarkStart w:id="672" w:name="x1-17105r104"/>
      <w:bookmarkEnd w:id="672"/>
      <w:r>
        <w:rPr>
          <w:lang w:val="en-CA"/>
        </w:rPr>
        <w:t>    y += 1 </w:t>
      </w:r>
      <w:r>
        <w:rPr>
          <w:lang w:val="en-CA"/>
        </w:rPr>
        <w:br/>
      </w:r>
      <w:bookmarkStart w:id="673" w:name="x1-17106r105"/>
      <w:bookmarkEnd w:id="673"/>
      <w:r>
        <w:rPr>
          <w:lang w:val="en-CA"/>
        </w:rPr>
        <w:t>    combo1 = </w:t>
      </w:r>
      <w:proofErr w:type="spellStart"/>
      <w:r>
        <w:rPr>
          <w:lang w:val="en-CA"/>
        </w:rPr>
        <w:t>combo.split</w:t>
      </w:r>
      <w:proofErr w:type="spellEnd"/>
      <w:r>
        <w:rPr>
          <w:lang w:val="en-CA"/>
        </w:rPr>
        <w:t>(’-’)[0] </w:t>
      </w:r>
      <w:r>
        <w:rPr>
          <w:lang w:val="en-CA"/>
        </w:rPr>
        <w:br/>
      </w:r>
      <w:bookmarkStart w:id="674" w:name="x1-17107r106"/>
      <w:bookmarkEnd w:id="674"/>
      <w:r>
        <w:rPr>
          <w:lang w:val="en-CA"/>
        </w:rPr>
        <w:t>    combo2 = </w:t>
      </w:r>
      <w:proofErr w:type="spellStart"/>
      <w:r>
        <w:rPr>
          <w:lang w:val="en-CA"/>
        </w:rPr>
        <w:t>combo.split</w:t>
      </w:r>
      <w:proofErr w:type="spellEnd"/>
      <w:r>
        <w:rPr>
          <w:lang w:val="en-CA"/>
        </w:rPr>
        <w:t>(’-’)[1].split(’:’)[0] </w:t>
      </w:r>
      <w:r>
        <w:rPr>
          <w:lang w:val="en-CA"/>
        </w:rPr>
        <w:br/>
      </w:r>
      <w:bookmarkStart w:id="675" w:name="x1-17108r107"/>
      <w:bookmarkEnd w:id="675"/>
      <w:r>
        <w:rPr>
          <w:lang w:val="en-CA"/>
        </w:rPr>
        <w:t>    order = </w:t>
      </w:r>
      <w:proofErr w:type="spellStart"/>
      <w:r>
        <w:rPr>
          <w:lang w:val="en-CA"/>
        </w:rPr>
        <w:t>combo.split</w:t>
      </w:r>
      <w:proofErr w:type="spellEnd"/>
      <w:r>
        <w:rPr>
          <w:lang w:val="en-CA"/>
        </w:rPr>
        <w:t>(’-’)[1].split(’:’)[1] </w:t>
      </w:r>
      <w:r>
        <w:rPr>
          <w:lang w:val="en-CA"/>
        </w:rPr>
        <w:br/>
      </w:r>
      <w:bookmarkStart w:id="676" w:name="x1-17109r108"/>
      <w:bookmarkEnd w:id="676"/>
      <w:r>
        <w:rPr>
          <w:lang w:val="en-CA"/>
        </w:rPr>
        <w:t> </w:t>
      </w:r>
      <w:r>
        <w:rPr>
          <w:lang w:val="en-CA"/>
        </w:rPr>
        <w:br/>
      </w:r>
      <w:bookmarkStart w:id="677" w:name="x1-17110r109"/>
      <w:bookmarkEnd w:id="677"/>
      <w:r>
        <w:rPr>
          <w:lang w:val="en-CA"/>
        </w:rPr>
        <w:t>    if(order == ’forward’): </w:t>
      </w:r>
      <w:r>
        <w:rPr>
          <w:lang w:val="en-CA"/>
        </w:rPr>
        <w:br/>
      </w:r>
      <w:bookmarkStart w:id="678" w:name="x1-17111r110"/>
      <w:bookmarkEnd w:id="678"/>
      <w:r>
        <w:rPr>
          <w:lang w:val="en-CA"/>
        </w:rPr>
        <w:t>      direct = combo1 </w:t>
      </w:r>
      <w:r>
        <w:rPr>
          <w:lang w:val="en-CA"/>
        </w:rPr>
        <w:br/>
      </w:r>
      <w:bookmarkStart w:id="679" w:name="x1-17112r111"/>
      <w:bookmarkEnd w:id="679"/>
      <w:r>
        <w:rPr>
          <w:lang w:val="en-CA"/>
        </w:rPr>
        <w:t>      modelled = combo2 </w:t>
      </w:r>
      <w:r>
        <w:rPr>
          <w:lang w:val="en-CA"/>
        </w:rPr>
        <w:br/>
      </w:r>
      <w:bookmarkStart w:id="680" w:name="x1-17113r112"/>
      <w:bookmarkEnd w:id="680"/>
      <w:r>
        <w:rPr>
          <w:lang w:val="en-CA"/>
        </w:rPr>
        <w:t>    else: </w:t>
      </w:r>
      <w:r>
        <w:rPr>
          <w:lang w:val="en-CA"/>
        </w:rPr>
        <w:br/>
      </w:r>
      <w:bookmarkStart w:id="681" w:name="x1-17114r113"/>
      <w:bookmarkEnd w:id="681"/>
      <w:r>
        <w:rPr>
          <w:lang w:val="en-CA"/>
        </w:rPr>
        <w:t>      direct = combo2 </w:t>
      </w:r>
      <w:r>
        <w:rPr>
          <w:lang w:val="en-CA"/>
        </w:rPr>
        <w:br/>
      </w:r>
      <w:bookmarkStart w:id="682" w:name="x1-17115r114"/>
      <w:bookmarkEnd w:id="682"/>
      <w:r>
        <w:rPr>
          <w:lang w:val="en-CA"/>
        </w:rPr>
        <w:t>      modelled = combo1 </w:t>
      </w:r>
      <w:r>
        <w:rPr>
          <w:lang w:val="en-CA"/>
        </w:rPr>
        <w:br/>
      </w:r>
      <w:bookmarkStart w:id="683" w:name="x1-17116r115"/>
      <w:bookmarkEnd w:id="683"/>
      <w:r>
        <w:rPr>
          <w:lang w:val="en-CA"/>
        </w:rPr>
        <w:t> </w:t>
      </w:r>
      <w:r>
        <w:rPr>
          <w:lang w:val="en-CA"/>
        </w:rPr>
        <w:br/>
      </w:r>
      <w:bookmarkStart w:id="684" w:name="x1-17117r116"/>
      <w:bookmarkEnd w:id="684"/>
      <w:r>
        <w:rPr>
          <w:lang w:val="en-CA"/>
        </w:rPr>
        <w:t>    </w:t>
      </w:r>
      <w:proofErr w:type="spellStart"/>
      <w:r>
        <w:rPr>
          <w:lang w:val="en-CA"/>
        </w:rPr>
        <w:t>est</w:t>
      </w:r>
      <w:proofErr w:type="spellEnd"/>
      <w:r>
        <w:rPr>
          <w:lang w:val="en-CA"/>
        </w:rPr>
        <w:t> = </w:t>
      </w:r>
      <w:proofErr w:type="spellStart"/>
      <w:r>
        <w:rPr>
          <w:lang w:val="en-CA"/>
        </w:rPr>
        <w:t>giaRegressionsByCombo</w:t>
      </w:r>
      <w:proofErr w:type="spellEnd"/>
      <w:r>
        <w:rPr>
          <w:lang w:val="en-CA"/>
        </w:rPr>
        <w:t>[combo][’</w:t>
      </w:r>
      <w:proofErr w:type="spellStart"/>
      <w:r>
        <w:rPr>
          <w:lang w:val="en-CA"/>
        </w:rPr>
        <w:t>gradientEstimator</w:t>
      </w:r>
      <w:proofErr w:type="spellEnd"/>
      <w:r>
        <w:rPr>
          <w:lang w:val="en-CA"/>
        </w:rPr>
        <w:t>’] </w:t>
      </w:r>
      <w:r>
        <w:rPr>
          <w:lang w:val="en-CA"/>
        </w:rPr>
        <w:br/>
      </w:r>
      <w:bookmarkStart w:id="685" w:name="x1-17118r117"/>
      <w:bookmarkEnd w:id="685"/>
      <w:r>
        <w:rPr>
          <w:lang w:val="en-CA"/>
        </w:rPr>
        <w:lastRenderedPageBreak/>
        <w:t> </w:t>
      </w:r>
      <w:r>
        <w:rPr>
          <w:lang w:val="en-CA"/>
        </w:rPr>
        <w:br/>
      </w:r>
      <w:bookmarkStart w:id="686" w:name="x1-17119r118"/>
      <w:bookmarkEnd w:id="686"/>
      <w:r>
        <w:rPr>
          <w:lang w:val="en-CA"/>
        </w:rPr>
        <w:t>    </w:t>
      </w:r>
      <w:proofErr w:type="spellStart"/>
      <w:r>
        <w:rPr>
          <w:lang w:val="en-CA"/>
        </w:rPr>
        <w:t>ciStart</w:t>
      </w:r>
      <w:proofErr w:type="spellEnd"/>
      <w:r>
        <w:rPr>
          <w:lang w:val="en-CA"/>
        </w:rPr>
        <w:t> = </w:t>
      </w:r>
      <w:proofErr w:type="spellStart"/>
      <w:r>
        <w:rPr>
          <w:lang w:val="en-CA"/>
        </w:rPr>
        <w:t>giaRegressionsByCombo</w:t>
      </w:r>
      <w:proofErr w:type="spellEnd"/>
      <w:r>
        <w:rPr>
          <w:lang w:val="en-CA"/>
        </w:rPr>
        <w:t>[combo][’gradient’][0] </w:t>
      </w:r>
      <w:r>
        <w:rPr>
          <w:lang w:val="en-CA"/>
        </w:rPr>
        <w:br/>
      </w:r>
      <w:bookmarkStart w:id="687" w:name="x1-17120r119"/>
      <w:bookmarkEnd w:id="687"/>
      <w:r>
        <w:rPr>
          <w:lang w:val="en-CA"/>
        </w:rPr>
        <w:t>    </w:t>
      </w:r>
      <w:proofErr w:type="spellStart"/>
      <w:r>
        <w:rPr>
          <w:lang w:val="en-CA"/>
        </w:rPr>
        <w:t>ciEnd</w:t>
      </w:r>
      <w:proofErr w:type="spellEnd"/>
      <w:r>
        <w:rPr>
          <w:lang w:val="en-CA"/>
        </w:rPr>
        <w:t> = </w:t>
      </w:r>
      <w:proofErr w:type="spellStart"/>
      <w:r>
        <w:rPr>
          <w:lang w:val="en-CA"/>
        </w:rPr>
        <w:t>giaRegressionsByCombo</w:t>
      </w:r>
      <w:proofErr w:type="spellEnd"/>
      <w:r>
        <w:rPr>
          <w:lang w:val="en-CA"/>
        </w:rPr>
        <w:t>[combo][’gradient’][1] </w:t>
      </w:r>
      <w:r>
        <w:rPr>
          <w:lang w:val="en-CA"/>
        </w:rPr>
        <w:br/>
      </w:r>
      <w:bookmarkStart w:id="688" w:name="x1-17121r120"/>
      <w:bookmarkEnd w:id="688"/>
      <w:r>
        <w:rPr>
          <w:lang w:val="en-CA"/>
        </w:rPr>
        <w:t> </w:t>
      </w:r>
      <w:r>
        <w:rPr>
          <w:lang w:val="en-CA"/>
        </w:rPr>
        <w:br/>
      </w:r>
      <w:bookmarkStart w:id="689" w:name="x1-17122r121"/>
      <w:bookmarkEnd w:id="689"/>
      <w:r>
        <w:rPr>
          <w:lang w:val="en-CA"/>
        </w:rPr>
        <w:t>    if(</w:t>
      </w:r>
      <w:proofErr w:type="spellStart"/>
      <w:r>
        <w:rPr>
          <w:lang w:val="en-CA"/>
        </w:rPr>
        <w:t>est</w:t>
      </w:r>
      <w:proofErr w:type="spellEnd"/>
      <w:r>
        <w:rPr>
          <w:lang w:val="en-CA"/>
        </w:rPr>
        <w:t> &lt; 0): </w:t>
      </w:r>
      <w:r>
        <w:rPr>
          <w:lang w:val="en-CA"/>
        </w:rPr>
        <w:br/>
      </w:r>
      <w:bookmarkStart w:id="690" w:name="x1-17123r122"/>
      <w:bookmarkEnd w:id="690"/>
      <w:r>
        <w:rPr>
          <w:lang w:val="en-CA"/>
        </w:rPr>
        <w:t>      </w:t>
      </w:r>
      <w:proofErr w:type="spellStart"/>
      <w:r>
        <w:rPr>
          <w:lang w:val="en-CA"/>
        </w:rPr>
        <w:t>est</w:t>
      </w:r>
      <w:proofErr w:type="spellEnd"/>
      <w:r>
        <w:rPr>
          <w:lang w:val="en-CA"/>
        </w:rPr>
        <w:t> = -</w:t>
      </w:r>
      <w:proofErr w:type="spellStart"/>
      <w:r>
        <w:rPr>
          <w:lang w:val="en-CA"/>
        </w:rPr>
        <w:t>est</w:t>
      </w:r>
      <w:proofErr w:type="spellEnd"/>
      <w:r>
        <w:rPr>
          <w:lang w:val="en-CA"/>
        </w:rPr>
        <w:t> </w:t>
      </w:r>
      <w:r>
        <w:rPr>
          <w:lang w:val="en-CA"/>
        </w:rPr>
        <w:br/>
      </w:r>
      <w:bookmarkStart w:id="691" w:name="x1-17124r123"/>
      <w:bookmarkEnd w:id="691"/>
      <w:r>
        <w:rPr>
          <w:lang w:val="en-CA"/>
        </w:rPr>
        <w:t>      </w:t>
      </w:r>
      <w:proofErr w:type="spellStart"/>
      <w:r>
        <w:rPr>
          <w:lang w:val="en-CA"/>
        </w:rPr>
        <w:t>ciStart</w:t>
      </w:r>
      <w:proofErr w:type="spellEnd"/>
      <w:r>
        <w:rPr>
          <w:lang w:val="en-CA"/>
        </w:rPr>
        <w:t> = -</w:t>
      </w:r>
      <w:proofErr w:type="spellStart"/>
      <w:r>
        <w:rPr>
          <w:lang w:val="en-CA"/>
        </w:rPr>
        <w:t>ciStart</w:t>
      </w:r>
      <w:proofErr w:type="spellEnd"/>
      <w:r>
        <w:rPr>
          <w:lang w:val="en-CA"/>
        </w:rPr>
        <w:t> </w:t>
      </w:r>
      <w:r>
        <w:rPr>
          <w:lang w:val="en-CA"/>
        </w:rPr>
        <w:br/>
      </w:r>
      <w:bookmarkStart w:id="692" w:name="x1-17125r124"/>
      <w:bookmarkEnd w:id="692"/>
      <w:r>
        <w:rPr>
          <w:lang w:val="en-CA"/>
        </w:rPr>
        <w:t>      </w:t>
      </w:r>
      <w:proofErr w:type="spellStart"/>
      <w:r>
        <w:rPr>
          <w:lang w:val="en-CA"/>
        </w:rPr>
        <w:t>ciEnd</w:t>
      </w:r>
      <w:proofErr w:type="spellEnd"/>
      <w:r>
        <w:rPr>
          <w:lang w:val="en-CA"/>
        </w:rPr>
        <w:t> = -</w:t>
      </w:r>
      <w:proofErr w:type="spellStart"/>
      <w:r>
        <w:rPr>
          <w:lang w:val="en-CA"/>
        </w:rPr>
        <w:t>ciEnd</w:t>
      </w:r>
      <w:proofErr w:type="spellEnd"/>
      <w:r>
        <w:rPr>
          <w:lang w:val="en-CA"/>
        </w:rPr>
        <w:t> </w:t>
      </w:r>
      <w:r>
        <w:rPr>
          <w:lang w:val="en-CA"/>
        </w:rPr>
        <w:br/>
      </w:r>
      <w:bookmarkStart w:id="693" w:name="x1-17126r125"/>
      <w:bookmarkEnd w:id="693"/>
      <w:r>
        <w:rPr>
          <w:lang w:val="en-CA"/>
        </w:rPr>
        <w:t> </w:t>
      </w:r>
      <w:r>
        <w:rPr>
          <w:lang w:val="en-CA"/>
        </w:rPr>
        <w:br/>
      </w:r>
      <w:bookmarkStart w:id="694" w:name="x1-17127r126"/>
      <w:bookmarkEnd w:id="694"/>
      <w:r>
        <w:rPr>
          <w:lang w:val="en-CA"/>
        </w:rPr>
        <w:t>    if(order == ’forward’): </w:t>
      </w:r>
      <w:r>
        <w:rPr>
          <w:lang w:val="en-CA"/>
        </w:rPr>
        <w:br/>
      </w:r>
      <w:bookmarkStart w:id="695" w:name="x1-17128r127"/>
      <w:bookmarkEnd w:id="695"/>
      <w:r>
        <w:rPr>
          <w:lang w:val="en-CA"/>
        </w:rPr>
        <w:t>      plotInterval(ax, y, ciStart, ciEnd, "", mapSiteToColour(direct), mapSiteToColour(modelled)) </w:t>
      </w:r>
      <w:r>
        <w:rPr>
          <w:lang w:val="en-CA"/>
        </w:rPr>
        <w:br/>
      </w:r>
      <w:bookmarkStart w:id="696" w:name="x1-17129r128"/>
      <w:bookmarkEnd w:id="696"/>
      <w:r>
        <w:rPr>
          <w:lang w:val="en-CA"/>
        </w:rPr>
        <w:t>    else: </w:t>
      </w:r>
      <w:r>
        <w:rPr>
          <w:lang w:val="en-CA"/>
        </w:rPr>
        <w:br/>
      </w:r>
      <w:bookmarkStart w:id="697" w:name="x1-17130r129"/>
      <w:bookmarkEnd w:id="697"/>
      <w:r>
        <w:rPr>
          <w:lang w:val="en-CA"/>
        </w:rPr>
        <w:t>      plotInterval(ax, y, ciStart, ciEnd, "", mapSiteToColour(direct), mapSiteToColour(modelled)) </w:t>
      </w:r>
      <w:r>
        <w:rPr>
          <w:lang w:val="en-CA"/>
        </w:rPr>
        <w:br/>
      </w:r>
      <w:bookmarkStart w:id="698" w:name="x1-17131r130"/>
      <w:bookmarkEnd w:id="698"/>
      <w:r>
        <w:rPr>
          <w:lang w:val="en-CA"/>
        </w:rPr>
        <w:t> </w:t>
      </w:r>
      <w:r>
        <w:rPr>
          <w:lang w:val="en-CA"/>
        </w:rPr>
        <w:br/>
      </w:r>
      <w:bookmarkStart w:id="699" w:name="x1-17132r131"/>
      <w:bookmarkEnd w:id="699"/>
      <w:r>
        <w:rPr>
          <w:lang w:val="en-CA"/>
        </w:rPr>
        <w:t> </w:t>
      </w:r>
      <w:r>
        <w:rPr>
          <w:lang w:val="en-CA"/>
        </w:rPr>
        <w:br/>
      </w:r>
      <w:bookmarkStart w:id="700" w:name="x1-17133r132"/>
      <w:bookmarkEnd w:id="700"/>
      <w:r>
        <w:rPr>
          <w:lang w:val="en-CA"/>
        </w:rPr>
        <w:t>    </w:t>
      </w:r>
      <w:proofErr w:type="spellStart"/>
      <w:r>
        <w:rPr>
          <w:lang w:val="en-CA"/>
        </w:rPr>
        <w:t>ax.vlines</w:t>
      </w:r>
      <w:proofErr w:type="spellEnd"/>
      <w:r>
        <w:rPr>
          <w:lang w:val="en-CA"/>
        </w:rPr>
        <w:t>(</w:t>
      </w:r>
      <w:proofErr w:type="spellStart"/>
      <w:r>
        <w:rPr>
          <w:lang w:val="en-CA"/>
        </w:rPr>
        <w:t>est</w:t>
      </w:r>
      <w:proofErr w:type="spellEnd"/>
      <w:r>
        <w:rPr>
          <w:lang w:val="en-CA"/>
        </w:rPr>
        <w:t>, y+0.3, y-0.3, </w:t>
      </w:r>
      <w:proofErr w:type="spellStart"/>
      <w:r>
        <w:rPr>
          <w:lang w:val="en-CA"/>
        </w:rPr>
        <w:t>mapSiteToColour</w:t>
      </w:r>
      <w:proofErr w:type="spellEnd"/>
      <w:r>
        <w:rPr>
          <w:lang w:val="en-CA"/>
        </w:rPr>
        <w:t>(direct), </w:t>
      </w:r>
      <w:proofErr w:type="spellStart"/>
      <w:r>
        <w:rPr>
          <w:lang w:val="en-CA"/>
        </w:rPr>
        <w:t>lw</w:t>
      </w:r>
      <w:proofErr w:type="spellEnd"/>
      <w:r>
        <w:rPr>
          <w:lang w:val="en-CA"/>
        </w:rPr>
        <w:t>=4) </w:t>
      </w:r>
      <w:r>
        <w:rPr>
          <w:lang w:val="en-CA"/>
        </w:rPr>
        <w:br/>
      </w:r>
      <w:bookmarkStart w:id="701" w:name="x1-17134r133"/>
      <w:bookmarkEnd w:id="701"/>
      <w:r>
        <w:rPr>
          <w:lang w:val="en-CA"/>
        </w:rPr>
        <w:t>  </w:t>
      </w:r>
      <w:proofErr w:type="spellStart"/>
      <w:r>
        <w:rPr>
          <w:lang w:val="en-CA"/>
        </w:rPr>
        <w:t>ax.set_xlabel</w:t>
      </w:r>
      <w:proofErr w:type="spellEnd"/>
      <w:r>
        <w:rPr>
          <w:lang w:val="en-CA"/>
        </w:rPr>
        <w:t>(’GIA</w:t>
      </w:r>
      <w:r>
        <w:rPr>
          <w:rFonts w:ascii="MS Gothic" w:hAnsi="MS Gothic" w:cs="MS Gothic"/>
          <w:lang w:val="en-CA"/>
        </w:rPr>
        <w:t>␣</w:t>
      </w:r>
      <w:r>
        <w:rPr>
          <w:lang w:val="en-CA"/>
        </w:rPr>
        <w:t>(m/year)’) </w:t>
      </w:r>
      <w:r>
        <w:rPr>
          <w:lang w:val="en-CA"/>
        </w:rPr>
        <w:br/>
      </w:r>
      <w:bookmarkStart w:id="702" w:name="x1-17135r134"/>
      <w:bookmarkEnd w:id="702"/>
      <w:r>
        <w:rPr>
          <w:lang w:val="en-CA"/>
        </w:rPr>
        <w:t> </w:t>
      </w:r>
      <w:r>
        <w:rPr>
          <w:lang w:val="en-CA"/>
        </w:rPr>
        <w:br/>
      </w:r>
      <w:bookmarkStart w:id="703" w:name="x1-17136r135"/>
      <w:bookmarkEnd w:id="703"/>
      <w:r>
        <w:rPr>
          <w:lang w:val="en-CA"/>
        </w:rPr>
        <w:t>  </w:t>
      </w:r>
      <w:proofErr w:type="spellStart"/>
      <w:r>
        <w:rPr>
          <w:lang w:val="en-CA"/>
        </w:rPr>
        <w:t>ax.set_xlim</w:t>
      </w:r>
      <w:proofErr w:type="spellEnd"/>
      <w:r>
        <w:rPr>
          <w:lang w:val="en-CA"/>
        </w:rPr>
        <w:t>([0,0.009]) </w:t>
      </w:r>
      <w:r>
        <w:rPr>
          <w:lang w:val="en-CA"/>
        </w:rPr>
        <w:br/>
      </w:r>
      <w:bookmarkStart w:id="704" w:name="x1-17137r136"/>
      <w:bookmarkEnd w:id="704"/>
      <w:r>
        <w:rPr>
          <w:lang w:val="en-CA"/>
        </w:rPr>
        <w:t> </w:t>
      </w:r>
      <w:r>
        <w:rPr>
          <w:lang w:val="en-CA"/>
        </w:rPr>
        <w:br/>
      </w:r>
      <w:bookmarkStart w:id="705" w:name="x1-17138r137"/>
      <w:bookmarkEnd w:id="705"/>
      <w:r>
        <w:rPr>
          <w:lang w:val="en-CA"/>
        </w:rPr>
        <w:t>  plt.yticks(list(np.arange(1, len(keys)+1, 1.0)), [giaRegressionDescriptions[key] for key in keys], rotation=0) </w:t>
      </w:r>
      <w:r>
        <w:rPr>
          <w:lang w:val="en-CA"/>
        </w:rPr>
        <w:br/>
      </w:r>
      <w:bookmarkStart w:id="706" w:name="x1-17139r138"/>
      <w:bookmarkEnd w:id="706"/>
      <w:r>
        <w:rPr>
          <w:lang w:val="en-CA"/>
        </w:rPr>
        <w:t> </w:t>
      </w:r>
      <w:r>
        <w:rPr>
          <w:lang w:val="en-CA"/>
        </w:rPr>
        <w:br/>
      </w:r>
      <w:bookmarkStart w:id="707" w:name="x1-17140r139"/>
      <w:bookmarkEnd w:id="707"/>
      <w:r>
        <w:rPr>
          <w:lang w:val="en-CA"/>
        </w:rPr>
        <w:t>  fileNameIdentifier = "_".join([outputPathDict[setting] for setting in getCurrentSettingOptions()]) </w:t>
      </w:r>
      <w:r>
        <w:rPr>
          <w:lang w:val="en-CA"/>
        </w:rPr>
        <w:br/>
      </w:r>
      <w:bookmarkStart w:id="708" w:name="x1-17141r140"/>
      <w:bookmarkEnd w:id="708"/>
      <w:r>
        <w:rPr>
          <w:lang w:val="en-CA"/>
        </w:rPr>
        <w:t> </w:t>
      </w:r>
      <w:r>
        <w:rPr>
          <w:lang w:val="en-CA"/>
        </w:rPr>
        <w:br/>
      </w:r>
      <w:bookmarkStart w:id="709" w:name="x1-17142r141"/>
      <w:bookmarkEnd w:id="709"/>
      <w:r>
        <w:rPr>
          <w:lang w:val="en-CA"/>
        </w:rPr>
        <w:t>  plt.title("95p</w:t>
      </w:r>
      <w:r>
        <w:rPr>
          <w:rFonts w:ascii="MS Gothic" w:hAnsi="MS Gothic" w:cs="MS Gothic"/>
          <w:lang w:val="en-CA"/>
        </w:rPr>
        <w:t>␣</w:t>
      </w:r>
      <w:r>
        <w:rPr>
          <w:lang w:val="en-CA"/>
        </w:rPr>
        <w:t>Confidence</w:t>
      </w:r>
      <w:r>
        <w:rPr>
          <w:rFonts w:ascii="MS Gothic" w:hAnsi="MS Gothic" w:cs="MS Gothic"/>
          <w:lang w:val="en-CA"/>
        </w:rPr>
        <w:t>␣</w:t>
      </w:r>
      <w:r>
        <w:rPr>
          <w:lang w:val="en-CA"/>
        </w:rPr>
        <w:t>intervals</w:t>
      </w:r>
      <w:r>
        <w:rPr>
          <w:rFonts w:ascii="MS Gothic" w:hAnsi="MS Gothic" w:cs="MS Gothic"/>
          <w:lang w:val="en-CA"/>
        </w:rPr>
        <w:t>␣</w:t>
      </w:r>
      <w:r>
        <w:rPr>
          <w:lang w:val="en-CA"/>
        </w:rPr>
        <w:t>on</w:t>
      </w:r>
      <w:r>
        <w:rPr>
          <w:rFonts w:ascii="MS Gothic" w:hAnsi="MS Gothic" w:cs="MS Gothic"/>
          <w:lang w:val="en-CA"/>
        </w:rPr>
        <w:t>␣</w:t>
      </w:r>
      <w:r>
        <w:rPr>
          <w:lang w:val="en-CA"/>
        </w:rPr>
        <w:t>GIA\nfilters:</w:t>
      </w:r>
      <w:r>
        <w:rPr>
          <w:rFonts w:ascii="MS Gothic" w:hAnsi="MS Gothic" w:cs="MS Gothic"/>
          <w:lang w:val="en-CA"/>
        </w:rPr>
        <w:t>␣</w:t>
      </w:r>
      <w:r>
        <w:rPr>
          <w:lang w:val="en-CA"/>
        </w:rPr>
        <w:t>%s" % fileNameIdentifier) </w:t>
      </w:r>
      <w:r>
        <w:rPr>
          <w:lang w:val="en-CA"/>
        </w:rPr>
        <w:br/>
      </w:r>
      <w:bookmarkStart w:id="710" w:name="x1-17143r142"/>
      <w:bookmarkEnd w:id="710"/>
      <w:r>
        <w:rPr>
          <w:lang w:val="en-CA"/>
        </w:rPr>
        <w:t> </w:t>
      </w:r>
      <w:r>
        <w:rPr>
          <w:lang w:val="en-CA"/>
        </w:rPr>
        <w:br/>
      </w:r>
      <w:bookmarkStart w:id="711" w:name="x1-17144r143"/>
      <w:bookmarkEnd w:id="711"/>
      <w:r>
        <w:rPr>
          <w:lang w:val="en-CA"/>
        </w:rPr>
        <w:t>  for item in </w:t>
      </w:r>
      <w:proofErr w:type="spellStart"/>
      <w:r>
        <w:rPr>
          <w:lang w:val="en-CA"/>
        </w:rPr>
        <w:t>ax.get_yticklabels</w:t>
      </w:r>
      <w:proofErr w:type="spellEnd"/>
      <w:r>
        <w:rPr>
          <w:lang w:val="en-CA"/>
        </w:rPr>
        <w:t>(): </w:t>
      </w:r>
      <w:r>
        <w:rPr>
          <w:lang w:val="en-CA"/>
        </w:rPr>
        <w:br/>
      </w:r>
      <w:bookmarkStart w:id="712" w:name="x1-17145r144"/>
      <w:bookmarkEnd w:id="712"/>
      <w:r>
        <w:rPr>
          <w:lang w:val="en-CA"/>
        </w:rPr>
        <w:t>    </w:t>
      </w:r>
      <w:proofErr w:type="spellStart"/>
      <w:r>
        <w:rPr>
          <w:lang w:val="en-CA"/>
        </w:rPr>
        <w:t>item.set_fontsize</w:t>
      </w:r>
      <w:proofErr w:type="spellEnd"/>
      <w:r>
        <w:rPr>
          <w:lang w:val="en-CA"/>
        </w:rPr>
        <w:t>(8) </w:t>
      </w:r>
      <w:r>
        <w:rPr>
          <w:lang w:val="en-CA"/>
        </w:rPr>
        <w:br/>
      </w:r>
      <w:bookmarkStart w:id="713" w:name="x1-17146r145"/>
      <w:bookmarkEnd w:id="713"/>
      <w:r>
        <w:rPr>
          <w:lang w:val="en-CA"/>
        </w:rPr>
        <w:t> </w:t>
      </w:r>
      <w:r>
        <w:rPr>
          <w:lang w:val="en-CA"/>
        </w:rPr>
        <w:br/>
      </w:r>
      <w:bookmarkStart w:id="714" w:name="x1-17147r146"/>
      <w:bookmarkEnd w:id="714"/>
      <w:r>
        <w:rPr>
          <w:lang w:val="en-CA"/>
        </w:rPr>
        <w:t>  outputFilePath = filePathOnRelativePath(outputPath+"gias/", fileName=’intervals’, ext="png") </w:t>
      </w:r>
      <w:r>
        <w:rPr>
          <w:lang w:val="en-CA"/>
        </w:rPr>
        <w:br/>
      </w:r>
      <w:bookmarkStart w:id="715" w:name="x1-17148r147"/>
      <w:bookmarkEnd w:id="715"/>
      <w:r>
        <w:rPr>
          <w:lang w:val="en-CA"/>
        </w:rPr>
        <w:t>  print "</w:t>
      </w:r>
      <w:proofErr w:type="spellStart"/>
      <w:r>
        <w:rPr>
          <w:lang w:val="en-CA"/>
        </w:rPr>
        <w:t>Saving</w:t>
      </w:r>
      <w:r>
        <w:rPr>
          <w:rFonts w:ascii="MS Gothic" w:hAnsi="MS Gothic" w:cs="MS Gothic"/>
          <w:lang w:val="en-CA"/>
        </w:rPr>
        <w:t>␣</w:t>
      </w:r>
      <w:r>
        <w:rPr>
          <w:lang w:val="en-CA"/>
        </w:rPr>
        <w:t>gia</w:t>
      </w:r>
      <w:r>
        <w:rPr>
          <w:rFonts w:ascii="MS Gothic" w:hAnsi="MS Gothic" w:cs="MS Gothic"/>
          <w:lang w:val="en-CA"/>
        </w:rPr>
        <w:t>␣</w:t>
      </w:r>
      <w:r>
        <w:rPr>
          <w:lang w:val="en-CA"/>
        </w:rPr>
        <w:t>intervals</w:t>
      </w:r>
      <w:r>
        <w:rPr>
          <w:rFonts w:ascii="MS Gothic" w:hAnsi="MS Gothic" w:cs="MS Gothic"/>
          <w:lang w:val="en-CA"/>
        </w:rPr>
        <w:t>␣</w:t>
      </w:r>
      <w:r>
        <w:rPr>
          <w:lang w:val="en-CA"/>
        </w:rPr>
        <w:t>plot</w:t>
      </w:r>
      <w:r>
        <w:rPr>
          <w:rFonts w:ascii="MS Gothic" w:hAnsi="MS Gothic" w:cs="MS Gothic"/>
          <w:lang w:val="en-CA"/>
        </w:rPr>
        <w:t>␣</w:t>
      </w:r>
      <w:r>
        <w:rPr>
          <w:lang w:val="en-CA"/>
        </w:rPr>
        <w:t>at</w:t>
      </w:r>
      <w:proofErr w:type="spellEnd"/>
      <w:r>
        <w:rPr>
          <w:rFonts w:ascii="MS Gothic" w:hAnsi="MS Gothic" w:cs="MS Gothic"/>
          <w:lang w:val="en-CA"/>
        </w:rPr>
        <w:t>␣</w:t>
      </w:r>
      <w:r>
        <w:rPr>
          <w:lang w:val="en-CA"/>
        </w:rPr>
        <w:t>’%s’" % </w:t>
      </w:r>
      <w:proofErr w:type="spellStart"/>
      <w:r>
        <w:rPr>
          <w:lang w:val="en-CA"/>
        </w:rPr>
        <w:t>outputFilePath</w:t>
      </w:r>
      <w:proofErr w:type="spellEnd"/>
      <w:r>
        <w:rPr>
          <w:lang w:val="en-CA"/>
        </w:rPr>
        <w:t> </w:t>
      </w:r>
      <w:r>
        <w:rPr>
          <w:lang w:val="en-CA"/>
        </w:rPr>
        <w:br/>
      </w:r>
      <w:bookmarkStart w:id="716" w:name="x1-17149r148"/>
      <w:bookmarkEnd w:id="716"/>
      <w:r>
        <w:rPr>
          <w:lang w:val="en-CA"/>
        </w:rPr>
        <w:t>  </w:t>
      </w:r>
      <w:proofErr w:type="spellStart"/>
      <w:r>
        <w:rPr>
          <w:lang w:val="en-CA"/>
        </w:rPr>
        <w:t>verifyPath</w:t>
      </w:r>
      <w:proofErr w:type="spellEnd"/>
      <w:r>
        <w:rPr>
          <w:lang w:val="en-CA"/>
        </w:rPr>
        <w:t>(</w:t>
      </w:r>
      <w:proofErr w:type="spellStart"/>
      <w:r>
        <w:rPr>
          <w:lang w:val="en-CA"/>
        </w:rPr>
        <w:t>outputPath</w:t>
      </w:r>
      <w:proofErr w:type="spellEnd"/>
      <w:r>
        <w:rPr>
          <w:lang w:val="en-CA"/>
        </w:rPr>
        <w:t>+"</w:t>
      </w:r>
      <w:proofErr w:type="spellStart"/>
      <w:r>
        <w:rPr>
          <w:lang w:val="en-CA"/>
        </w:rPr>
        <w:t>gias</w:t>
      </w:r>
      <w:proofErr w:type="spellEnd"/>
      <w:r>
        <w:rPr>
          <w:lang w:val="en-CA"/>
        </w:rPr>
        <w:t>/") </w:t>
      </w:r>
      <w:r>
        <w:rPr>
          <w:lang w:val="en-CA"/>
        </w:rPr>
        <w:br/>
      </w:r>
      <w:bookmarkStart w:id="717" w:name="x1-17150r149"/>
      <w:bookmarkEnd w:id="717"/>
      <w:r>
        <w:rPr>
          <w:lang w:val="en-CA"/>
        </w:rPr>
        <w:t> </w:t>
      </w:r>
      <w:r>
        <w:rPr>
          <w:lang w:val="en-CA"/>
        </w:rPr>
        <w:br/>
      </w:r>
      <w:bookmarkStart w:id="718" w:name="x1-17151r150"/>
      <w:bookmarkEnd w:id="718"/>
      <w:r>
        <w:rPr>
          <w:lang w:val="en-CA"/>
        </w:rPr>
        <w:t> </w:t>
      </w:r>
      <w:r>
        <w:rPr>
          <w:lang w:val="en-CA"/>
        </w:rPr>
        <w:br/>
      </w:r>
      <w:bookmarkStart w:id="719" w:name="x1-17152r151"/>
      <w:bookmarkEnd w:id="719"/>
      <w:r>
        <w:rPr>
          <w:lang w:val="en-CA"/>
        </w:rPr>
        <w:t> </w:t>
      </w:r>
      <w:r>
        <w:rPr>
          <w:lang w:val="en-CA"/>
        </w:rPr>
        <w:br/>
      </w:r>
      <w:bookmarkStart w:id="720" w:name="x1-17153r152"/>
      <w:bookmarkEnd w:id="720"/>
      <w:r>
        <w:rPr>
          <w:lang w:val="en-CA"/>
        </w:rPr>
        <w:t>  </w:t>
      </w:r>
      <w:proofErr w:type="spellStart"/>
      <w:r>
        <w:rPr>
          <w:lang w:val="en-CA"/>
        </w:rPr>
        <w:t>plt.savefig</w:t>
      </w:r>
      <w:proofErr w:type="spellEnd"/>
      <w:r>
        <w:rPr>
          <w:lang w:val="en-CA"/>
        </w:rPr>
        <w:t>(</w:t>
      </w:r>
      <w:proofErr w:type="spellStart"/>
      <w:r>
        <w:rPr>
          <w:lang w:val="en-CA"/>
        </w:rPr>
        <w:t>outputFilePath,bbox_inches</w:t>
      </w:r>
      <w:proofErr w:type="spellEnd"/>
      <w:r>
        <w:rPr>
          <w:lang w:val="en-CA"/>
        </w:rPr>
        <w:t>=’tight’) </w:t>
      </w:r>
      <w:r>
        <w:rPr>
          <w:lang w:val="en-CA"/>
        </w:rPr>
        <w:br/>
      </w:r>
      <w:bookmarkStart w:id="721" w:name="x1-17154r153"/>
      <w:bookmarkEnd w:id="721"/>
      <w:r>
        <w:rPr>
          <w:lang w:val="en-CA"/>
        </w:rPr>
        <w:t> </w:t>
      </w:r>
      <w:r>
        <w:rPr>
          <w:lang w:val="en-CA"/>
        </w:rPr>
        <w:br/>
      </w:r>
      <w:bookmarkStart w:id="722" w:name="x1-17155r154"/>
      <w:bookmarkEnd w:id="722"/>
      <w:r>
        <w:rPr>
          <w:lang w:val="en-CA"/>
        </w:rPr>
        <w:t> </w:t>
      </w:r>
      <w:r>
        <w:rPr>
          <w:lang w:val="en-CA"/>
        </w:rPr>
        <w:br/>
      </w:r>
      <w:bookmarkStart w:id="723" w:name="x1-17156r155"/>
      <w:bookmarkEnd w:id="723"/>
      <w:r>
        <w:rPr>
          <w:lang w:val="en-CA"/>
        </w:rPr>
        <w:t> </w:t>
      </w:r>
      <w:r>
        <w:rPr>
          <w:lang w:val="en-CA"/>
        </w:rPr>
        <w:br/>
      </w:r>
      <w:bookmarkStart w:id="724" w:name="x1-17157r156"/>
      <w:bookmarkEnd w:id="724"/>
      <w:r>
        <w:rPr>
          <w:lang w:val="en-CA"/>
        </w:rPr>
        <w:t> </w:t>
      </w:r>
      <w:r>
        <w:rPr>
          <w:lang w:val="en-CA"/>
        </w:rPr>
        <w:br/>
      </w:r>
      <w:bookmarkStart w:id="725" w:name="x1-17158r157"/>
      <w:bookmarkEnd w:id="725"/>
      <w:r>
        <w:rPr>
          <w:lang w:val="en-CA"/>
        </w:rPr>
        <w:t> </w:t>
      </w:r>
      <w:r>
        <w:rPr>
          <w:lang w:val="en-CA"/>
        </w:rPr>
        <w:br/>
      </w:r>
      <w:bookmarkStart w:id="726" w:name="x1-17159r158"/>
      <w:bookmarkEnd w:id="726"/>
      <w:r>
        <w:rPr>
          <w:lang w:val="en-CA"/>
        </w:rPr>
        <w:t>  outputFilePath = filePathOnRelativePath(outputPath+"gias/", fileName=’%s_intervals’ % fileNameIdentifier, ext="png") </w:t>
      </w:r>
      <w:r>
        <w:rPr>
          <w:lang w:val="en-CA"/>
        </w:rPr>
        <w:br/>
      </w:r>
      <w:bookmarkStart w:id="727" w:name="x1-17160r159"/>
      <w:bookmarkEnd w:id="727"/>
      <w:r>
        <w:rPr>
          <w:lang w:val="en-CA"/>
        </w:rPr>
        <w:t> </w:t>
      </w:r>
      <w:r>
        <w:rPr>
          <w:lang w:val="en-CA"/>
        </w:rPr>
        <w:br/>
      </w:r>
      <w:bookmarkStart w:id="728" w:name="x1-17161r160"/>
      <w:bookmarkEnd w:id="728"/>
      <w:r>
        <w:rPr>
          <w:lang w:val="en-CA"/>
        </w:rPr>
        <w:t>  print "</w:t>
      </w:r>
      <w:proofErr w:type="spellStart"/>
      <w:r>
        <w:rPr>
          <w:lang w:val="en-CA"/>
        </w:rPr>
        <w:t>Saving</w:t>
      </w:r>
      <w:r>
        <w:rPr>
          <w:rFonts w:ascii="MS Gothic" w:hAnsi="MS Gothic" w:cs="MS Gothic"/>
          <w:lang w:val="en-CA"/>
        </w:rPr>
        <w:t>␣</w:t>
      </w:r>
      <w:r>
        <w:rPr>
          <w:lang w:val="en-CA"/>
        </w:rPr>
        <w:t>gia</w:t>
      </w:r>
      <w:r>
        <w:rPr>
          <w:rFonts w:ascii="MS Gothic" w:hAnsi="MS Gothic" w:cs="MS Gothic"/>
          <w:lang w:val="en-CA"/>
        </w:rPr>
        <w:t>␣</w:t>
      </w:r>
      <w:r>
        <w:rPr>
          <w:lang w:val="en-CA"/>
        </w:rPr>
        <w:t>intervals</w:t>
      </w:r>
      <w:r>
        <w:rPr>
          <w:rFonts w:ascii="MS Gothic" w:hAnsi="MS Gothic" w:cs="MS Gothic"/>
          <w:lang w:val="en-CA"/>
        </w:rPr>
        <w:t>␣</w:t>
      </w:r>
      <w:r>
        <w:rPr>
          <w:lang w:val="en-CA"/>
        </w:rPr>
        <w:t>plot</w:t>
      </w:r>
      <w:r>
        <w:rPr>
          <w:rFonts w:ascii="MS Gothic" w:hAnsi="MS Gothic" w:cs="MS Gothic"/>
          <w:lang w:val="en-CA"/>
        </w:rPr>
        <w:t>␣</w:t>
      </w:r>
      <w:r>
        <w:rPr>
          <w:lang w:val="en-CA"/>
        </w:rPr>
        <w:t>at</w:t>
      </w:r>
      <w:proofErr w:type="spellEnd"/>
      <w:r>
        <w:rPr>
          <w:rFonts w:ascii="MS Gothic" w:hAnsi="MS Gothic" w:cs="MS Gothic"/>
          <w:lang w:val="en-CA"/>
        </w:rPr>
        <w:t>␣</w:t>
      </w:r>
      <w:r>
        <w:rPr>
          <w:lang w:val="en-CA"/>
        </w:rPr>
        <w:t>’%s’" % </w:t>
      </w:r>
      <w:proofErr w:type="spellStart"/>
      <w:r>
        <w:rPr>
          <w:lang w:val="en-CA"/>
        </w:rPr>
        <w:t>outputFilePath</w:t>
      </w:r>
      <w:proofErr w:type="spellEnd"/>
      <w:r>
        <w:rPr>
          <w:lang w:val="en-CA"/>
        </w:rPr>
        <w:t> </w:t>
      </w:r>
      <w:r>
        <w:rPr>
          <w:lang w:val="en-CA"/>
        </w:rPr>
        <w:br/>
      </w:r>
      <w:bookmarkStart w:id="729" w:name="x1-17162r161"/>
      <w:bookmarkEnd w:id="729"/>
      <w:r>
        <w:rPr>
          <w:lang w:val="en-CA"/>
        </w:rPr>
        <w:lastRenderedPageBreak/>
        <w:t> </w:t>
      </w:r>
      <w:r>
        <w:rPr>
          <w:lang w:val="en-CA"/>
        </w:rPr>
        <w:br/>
      </w:r>
      <w:bookmarkStart w:id="730" w:name="x1-17163r162"/>
      <w:bookmarkEnd w:id="730"/>
      <w:r>
        <w:rPr>
          <w:lang w:val="en-CA"/>
        </w:rPr>
        <w:t>  </w:t>
      </w:r>
      <w:proofErr w:type="spellStart"/>
      <w:r>
        <w:rPr>
          <w:lang w:val="en-CA"/>
        </w:rPr>
        <w:t>plt.savefig</w:t>
      </w:r>
      <w:proofErr w:type="spellEnd"/>
      <w:r>
        <w:rPr>
          <w:lang w:val="en-CA"/>
        </w:rPr>
        <w:t>(</w:t>
      </w:r>
      <w:proofErr w:type="spellStart"/>
      <w:r>
        <w:rPr>
          <w:lang w:val="en-CA"/>
        </w:rPr>
        <w:t>outputFilePath,bbox_inches</w:t>
      </w:r>
      <w:proofErr w:type="spellEnd"/>
      <w:r>
        <w:rPr>
          <w:lang w:val="en-CA"/>
        </w:rPr>
        <w:t>=’tight’) </w:t>
      </w:r>
      <w:r>
        <w:rPr>
          <w:lang w:val="en-CA"/>
        </w:rPr>
        <w:br/>
      </w:r>
      <w:bookmarkStart w:id="731" w:name="x1-17164r163"/>
      <w:bookmarkEnd w:id="731"/>
      <w:r>
        <w:rPr>
          <w:lang w:val="en-CA"/>
        </w:rPr>
        <w:t> </w:t>
      </w:r>
      <w:r>
        <w:rPr>
          <w:lang w:val="en-CA"/>
        </w:rPr>
        <w:br/>
      </w:r>
      <w:bookmarkStart w:id="732" w:name="x1-17165r164"/>
      <w:bookmarkEnd w:id="732"/>
      <w:r>
        <w:rPr>
          <w:lang w:val="en-CA"/>
        </w:rPr>
        <w:t>  </w:t>
      </w:r>
      <w:proofErr w:type="spellStart"/>
      <w:r>
        <w:rPr>
          <w:lang w:val="en-CA"/>
        </w:rPr>
        <w:t>plt.close</w:t>
      </w:r>
      <w:proofErr w:type="spellEnd"/>
      <w:r>
        <w:rPr>
          <w:lang w:val="en-CA"/>
        </w:rPr>
        <w:t>() </w:t>
      </w:r>
      <w:r>
        <w:rPr>
          <w:lang w:val="en-CA"/>
        </w:rPr>
        <w:br/>
      </w:r>
      <w:bookmarkStart w:id="733" w:name="x1-17166r165"/>
      <w:bookmarkEnd w:id="733"/>
      <w:r>
        <w:rPr>
          <w:lang w:val="en-CA"/>
        </w:rPr>
        <w:t> </w:t>
      </w:r>
      <w:r>
        <w:rPr>
          <w:lang w:val="en-CA"/>
        </w:rPr>
        <w:br/>
      </w:r>
      <w:bookmarkStart w:id="734" w:name="x1-17167r166"/>
      <w:bookmarkEnd w:id="734"/>
      <w:r>
        <w:rPr>
          <w:lang w:val="en-CA"/>
        </w:rPr>
        <w:t> </w:t>
      </w:r>
      <w:r>
        <w:rPr>
          <w:lang w:val="en-CA"/>
        </w:rPr>
        <w:br/>
      </w:r>
      <w:bookmarkStart w:id="735" w:name="x1-17168r167"/>
      <w:bookmarkEnd w:id="735"/>
      <w:r>
        <w:rPr>
          <w:lang w:val="en-CA"/>
        </w:rPr>
        <w:t> </w:t>
      </w:r>
      <w:r>
        <w:rPr>
          <w:lang w:val="en-CA"/>
        </w:rPr>
        <w:br/>
      </w:r>
      <w:bookmarkStart w:id="736" w:name="x1-17169r168"/>
      <w:bookmarkEnd w:id="736"/>
      <w:r>
        <w:rPr>
          <w:lang w:val="en-CA"/>
        </w:rPr>
        <w:t> </w:t>
      </w:r>
      <w:r>
        <w:rPr>
          <w:lang w:val="en-CA"/>
        </w:rPr>
        <w:br/>
      </w:r>
      <w:bookmarkStart w:id="737" w:name="x1-17170r169"/>
      <w:bookmarkEnd w:id="737"/>
      <w:proofErr w:type="spellStart"/>
      <w:r>
        <w:rPr>
          <w:lang w:val="en-CA"/>
        </w:rPr>
        <w:t>def</w:t>
      </w:r>
      <w:proofErr w:type="spellEnd"/>
      <w:r>
        <w:rPr>
          <w:lang w:val="en-CA"/>
        </w:rPr>
        <w:t> </w:t>
      </w:r>
      <w:proofErr w:type="spellStart"/>
      <w:r>
        <w:rPr>
          <w:lang w:val="en-CA"/>
        </w:rPr>
        <w:t>getDatasetsModelsAndObjects</w:t>
      </w:r>
      <w:proofErr w:type="spellEnd"/>
      <w:r>
        <w:rPr>
          <w:lang w:val="en-CA"/>
        </w:rPr>
        <w:t>(</w:t>
      </w:r>
      <w:proofErr w:type="spellStart"/>
      <w:r>
        <w:rPr>
          <w:lang w:val="en-CA"/>
        </w:rPr>
        <w:t>filenameToLoad</w:t>
      </w:r>
      <w:proofErr w:type="spellEnd"/>
      <w:r>
        <w:rPr>
          <w:lang w:val="en-CA"/>
        </w:rPr>
        <w:t>): </w:t>
      </w:r>
      <w:r>
        <w:rPr>
          <w:lang w:val="en-CA"/>
        </w:rPr>
        <w:br/>
      </w:r>
      <w:bookmarkStart w:id="738" w:name="x1-17171r170"/>
      <w:bookmarkEnd w:id="738"/>
      <w:r>
        <w:rPr>
          <w:lang w:val="en-CA"/>
        </w:rPr>
        <w:t>  </w:t>
      </w:r>
      <w:proofErr w:type="spellStart"/>
      <w:r>
        <w:rPr>
          <w:lang w:val="en-CA"/>
        </w:rPr>
        <w:t>lookupTable</w:t>
      </w:r>
      <w:proofErr w:type="spellEnd"/>
      <w:r>
        <w:rPr>
          <w:lang w:val="en-CA"/>
        </w:rPr>
        <w:t> = </w:t>
      </w:r>
      <w:proofErr w:type="spellStart"/>
      <w:r>
        <w:rPr>
          <w:lang w:val="en-CA"/>
        </w:rPr>
        <w:t>pyexcel_ods.get_data</w:t>
      </w:r>
      <w:proofErr w:type="spellEnd"/>
      <w:r>
        <w:rPr>
          <w:lang w:val="en-CA"/>
        </w:rPr>
        <w:t>(</w:t>
      </w:r>
      <w:proofErr w:type="spellStart"/>
      <w:r>
        <w:rPr>
          <w:lang w:val="en-CA"/>
        </w:rPr>
        <w:t>filenameToLoad</w:t>
      </w:r>
      <w:proofErr w:type="spellEnd"/>
      <w:r>
        <w:rPr>
          <w:lang w:val="en-CA"/>
        </w:rPr>
        <w:t>) </w:t>
      </w:r>
      <w:r>
        <w:rPr>
          <w:lang w:val="en-CA"/>
        </w:rPr>
        <w:br/>
      </w:r>
      <w:bookmarkStart w:id="739" w:name="x1-17172r171"/>
      <w:bookmarkEnd w:id="739"/>
      <w:r>
        <w:rPr>
          <w:lang w:val="en-CA"/>
        </w:rPr>
        <w:t>  ## open up the excel file to get the data as a dict of 2-lists </w:t>
      </w:r>
      <w:r>
        <w:rPr>
          <w:lang w:val="en-CA"/>
        </w:rPr>
        <w:br/>
      </w:r>
      <w:bookmarkStart w:id="740" w:name="x1-17173r172"/>
      <w:bookmarkEnd w:id="740"/>
      <w:r>
        <w:rPr>
          <w:lang w:val="en-CA"/>
        </w:rPr>
        <w:t>  locations = [’BATB’, ’TAHB’, ’GTB’, ’ATB’] </w:t>
      </w:r>
      <w:r>
        <w:rPr>
          <w:lang w:val="en-CA"/>
        </w:rPr>
        <w:br/>
      </w:r>
      <w:bookmarkStart w:id="741" w:name="x1-17174r173"/>
      <w:bookmarkEnd w:id="741"/>
      <w:r>
        <w:rPr>
          <w:lang w:val="en-CA"/>
        </w:rPr>
        <w:t>  ## the first key for the </w:t>
      </w:r>
      <w:proofErr w:type="spellStart"/>
      <w:r>
        <w:rPr>
          <w:lang w:val="en-CA"/>
        </w:rPr>
        <w:t>lookupTable</w:t>
      </w:r>
      <w:proofErr w:type="spellEnd"/>
      <w:r>
        <w:rPr>
          <w:lang w:val="en-CA"/>
        </w:rPr>
        <w:t> is the site location </w:t>
      </w:r>
      <w:r>
        <w:rPr>
          <w:lang w:val="en-CA"/>
        </w:rPr>
        <w:br/>
      </w:r>
      <w:bookmarkStart w:id="742" w:name="x1-17175r174"/>
      <w:bookmarkEnd w:id="742"/>
      <w:r>
        <w:rPr>
          <w:lang w:val="en-CA"/>
        </w:rPr>
        <w:t> </w:t>
      </w:r>
      <w:r>
        <w:rPr>
          <w:lang w:val="en-CA"/>
        </w:rPr>
        <w:br/>
      </w:r>
      <w:bookmarkStart w:id="743" w:name="x1-17176r175"/>
      <w:bookmarkEnd w:id="743"/>
      <w:r>
        <w:rPr>
          <w:lang w:val="en-CA"/>
        </w:rPr>
        <w:t>  datasets = {} </w:t>
      </w:r>
      <w:r>
        <w:rPr>
          <w:lang w:val="en-CA"/>
        </w:rPr>
        <w:br/>
      </w:r>
      <w:bookmarkStart w:id="744" w:name="x1-17177r176"/>
      <w:bookmarkEnd w:id="744"/>
      <w:r>
        <w:rPr>
          <w:lang w:val="en-CA"/>
        </w:rPr>
        <w:t> </w:t>
      </w:r>
      <w:r>
        <w:rPr>
          <w:lang w:val="en-CA"/>
        </w:rPr>
        <w:br/>
      </w:r>
      <w:bookmarkStart w:id="745" w:name="x1-17178r177"/>
      <w:bookmarkEnd w:id="745"/>
      <w:r>
        <w:rPr>
          <w:lang w:val="en-CA"/>
        </w:rPr>
        <w:t>  for </w:t>
      </w:r>
      <w:proofErr w:type="spellStart"/>
      <w:r>
        <w:rPr>
          <w:lang w:val="en-CA"/>
        </w:rPr>
        <w:t>loc</w:t>
      </w:r>
      <w:proofErr w:type="spellEnd"/>
      <w:r>
        <w:rPr>
          <w:lang w:val="en-CA"/>
        </w:rPr>
        <w:t> in locations: </w:t>
      </w:r>
      <w:r>
        <w:rPr>
          <w:lang w:val="en-CA"/>
        </w:rPr>
        <w:br/>
      </w:r>
      <w:bookmarkStart w:id="746" w:name="x1-17179r178"/>
      <w:bookmarkEnd w:id="746"/>
      <w:r>
        <w:rPr>
          <w:lang w:val="en-CA"/>
        </w:rPr>
        <w:t>    datasets[</w:t>
      </w:r>
      <w:proofErr w:type="spellStart"/>
      <w:r>
        <w:rPr>
          <w:lang w:val="en-CA"/>
        </w:rPr>
        <w:t>loc</w:t>
      </w:r>
      <w:proofErr w:type="spellEnd"/>
      <w:r>
        <w:rPr>
          <w:lang w:val="en-CA"/>
        </w:rPr>
        <w:t>] = [row for row in </w:t>
      </w:r>
      <w:proofErr w:type="spellStart"/>
      <w:r>
        <w:rPr>
          <w:lang w:val="en-CA"/>
        </w:rPr>
        <w:t>lookupTable</w:t>
      </w:r>
      <w:proofErr w:type="spellEnd"/>
      <w:r>
        <w:rPr>
          <w:lang w:val="en-CA"/>
        </w:rPr>
        <w:t>[</w:t>
      </w:r>
      <w:proofErr w:type="spellStart"/>
      <w:r>
        <w:rPr>
          <w:lang w:val="en-CA"/>
        </w:rPr>
        <w:t>loc</w:t>
      </w:r>
      <w:proofErr w:type="spellEnd"/>
      <w:r>
        <w:rPr>
          <w:lang w:val="en-CA"/>
        </w:rPr>
        <w:t>]] </w:t>
      </w:r>
      <w:r>
        <w:rPr>
          <w:lang w:val="en-CA"/>
        </w:rPr>
        <w:br/>
      </w:r>
      <w:bookmarkStart w:id="747" w:name="x1-17180r179"/>
      <w:bookmarkEnd w:id="747"/>
      <w:r>
        <w:rPr>
          <w:lang w:val="en-CA"/>
        </w:rPr>
        <w:t>    ## under each key is a rectangular list with two columns to each row, </w:t>
      </w:r>
      <w:r>
        <w:rPr>
          <w:lang w:val="en-CA"/>
        </w:rPr>
        <w:br/>
      </w:r>
      <w:bookmarkStart w:id="748" w:name="x1-17181r180"/>
      <w:bookmarkEnd w:id="748"/>
      <w:r>
        <w:rPr>
          <w:lang w:val="en-CA"/>
        </w:rPr>
        <w:t>    ## the first one is elevation, the second one is age </w:t>
      </w:r>
      <w:r>
        <w:rPr>
          <w:lang w:val="en-CA"/>
        </w:rPr>
        <w:br/>
      </w:r>
      <w:bookmarkStart w:id="749" w:name="x1-17182r181"/>
      <w:bookmarkEnd w:id="749"/>
      <w:r>
        <w:rPr>
          <w:lang w:val="en-CA"/>
        </w:rPr>
        <w:t> </w:t>
      </w:r>
      <w:r>
        <w:rPr>
          <w:lang w:val="en-CA"/>
        </w:rPr>
        <w:br/>
      </w:r>
      <w:bookmarkStart w:id="750" w:name="x1-17183r182"/>
      <w:bookmarkEnd w:id="750"/>
      <w:r>
        <w:rPr>
          <w:lang w:val="en-CA"/>
        </w:rPr>
        <w:t>  for d in datasets: </w:t>
      </w:r>
      <w:r>
        <w:rPr>
          <w:lang w:val="en-CA"/>
        </w:rPr>
        <w:br/>
      </w:r>
      <w:bookmarkStart w:id="751" w:name="x1-17184r183"/>
      <w:bookmarkEnd w:id="751"/>
      <w:r>
        <w:rPr>
          <w:lang w:val="en-CA"/>
        </w:rPr>
        <w:t>    print d, datasets[d], "\n\n\n" </w:t>
      </w:r>
      <w:r>
        <w:rPr>
          <w:lang w:val="en-CA"/>
        </w:rPr>
        <w:br/>
      </w:r>
      <w:bookmarkStart w:id="752" w:name="x1-17185r184"/>
      <w:bookmarkEnd w:id="752"/>
      <w:r>
        <w:rPr>
          <w:lang w:val="en-CA"/>
        </w:rPr>
        <w:t> </w:t>
      </w:r>
      <w:r>
        <w:rPr>
          <w:lang w:val="en-CA"/>
        </w:rPr>
        <w:br/>
      </w:r>
      <w:bookmarkStart w:id="753" w:name="x1-17186r185"/>
      <w:bookmarkEnd w:id="753"/>
      <w:r>
        <w:rPr>
          <w:lang w:val="en-CA"/>
        </w:rPr>
        <w:t> </w:t>
      </w:r>
      <w:r>
        <w:rPr>
          <w:lang w:val="en-CA"/>
        </w:rPr>
        <w:br/>
      </w:r>
      <w:bookmarkStart w:id="754" w:name="x1-17187r186"/>
      <w:bookmarkEnd w:id="754"/>
      <w:r>
        <w:rPr>
          <w:lang w:val="en-CA"/>
        </w:rPr>
        <w:t>  </w:t>
      </w:r>
      <w:proofErr w:type="spellStart"/>
      <w:r>
        <w:rPr>
          <w:lang w:val="en-CA"/>
        </w:rPr>
        <w:t>datasetObjects</w:t>
      </w:r>
      <w:proofErr w:type="spellEnd"/>
      <w:r>
        <w:rPr>
          <w:lang w:val="en-CA"/>
        </w:rPr>
        <w:t> = {} </w:t>
      </w:r>
      <w:r>
        <w:rPr>
          <w:lang w:val="en-CA"/>
        </w:rPr>
        <w:br/>
      </w:r>
      <w:bookmarkStart w:id="755" w:name="x1-17188r187"/>
      <w:bookmarkEnd w:id="755"/>
      <w:r>
        <w:rPr>
          <w:lang w:val="en-CA"/>
        </w:rPr>
        <w:t> </w:t>
      </w:r>
      <w:r>
        <w:rPr>
          <w:lang w:val="en-CA"/>
        </w:rPr>
        <w:br/>
      </w:r>
      <w:bookmarkStart w:id="756" w:name="x1-17189r188"/>
      <w:bookmarkEnd w:id="756"/>
      <w:r>
        <w:rPr>
          <w:lang w:val="en-CA"/>
        </w:rPr>
        <w:t>  </w:t>
      </w:r>
      <w:proofErr w:type="spellStart"/>
      <w:r>
        <w:rPr>
          <w:lang w:val="en-CA"/>
        </w:rPr>
        <w:t>datasetModels</w:t>
      </w:r>
      <w:proofErr w:type="spellEnd"/>
      <w:r>
        <w:rPr>
          <w:lang w:val="en-CA"/>
        </w:rPr>
        <w:t> = {} </w:t>
      </w:r>
      <w:r>
        <w:rPr>
          <w:lang w:val="en-CA"/>
        </w:rPr>
        <w:br/>
      </w:r>
      <w:bookmarkStart w:id="757" w:name="x1-17190r189"/>
      <w:bookmarkEnd w:id="757"/>
      <w:r>
        <w:rPr>
          <w:lang w:val="en-CA"/>
        </w:rPr>
        <w:t> </w:t>
      </w:r>
      <w:r>
        <w:rPr>
          <w:lang w:val="en-CA"/>
        </w:rPr>
        <w:br/>
      </w:r>
      <w:bookmarkStart w:id="758" w:name="x1-17191r190"/>
      <w:bookmarkEnd w:id="758"/>
      <w:r>
        <w:rPr>
          <w:lang w:val="en-CA"/>
        </w:rPr>
        <w:t>  </w:t>
      </w:r>
      <w:proofErr w:type="spellStart"/>
      <w:r>
        <w:rPr>
          <w:lang w:val="en-CA"/>
        </w:rPr>
        <w:t>for d</w:t>
      </w:r>
      <w:proofErr w:type="spellEnd"/>
      <w:r>
        <w:rPr>
          <w:lang w:val="en-CA"/>
        </w:rPr>
        <w:t> in datasets: </w:t>
      </w:r>
      <w:r>
        <w:rPr>
          <w:lang w:val="en-CA"/>
        </w:rPr>
        <w:br/>
      </w:r>
      <w:bookmarkStart w:id="759" w:name="x1-17192r191"/>
      <w:bookmarkEnd w:id="759"/>
      <w:r>
        <w:rPr>
          <w:lang w:val="en-CA"/>
        </w:rPr>
        <w:t>    </w:t>
      </w:r>
      <w:proofErr w:type="spellStart"/>
      <w:r>
        <w:rPr>
          <w:lang w:val="en-CA"/>
        </w:rPr>
        <w:t>datasetObjects</w:t>
      </w:r>
      <w:proofErr w:type="spellEnd"/>
      <w:r>
        <w:rPr>
          <w:lang w:val="en-CA"/>
        </w:rPr>
        <w:t>[d] = </w:t>
      </w:r>
      <w:proofErr w:type="spellStart"/>
      <w:r>
        <w:rPr>
          <w:lang w:val="en-CA"/>
        </w:rPr>
        <w:t>siteData</w:t>
      </w:r>
      <w:proofErr w:type="spellEnd"/>
      <w:r>
        <w:rPr>
          <w:lang w:val="en-CA"/>
        </w:rPr>
        <w:t>(d, datasets[d]) </w:t>
      </w:r>
      <w:r>
        <w:rPr>
          <w:lang w:val="en-CA"/>
        </w:rPr>
        <w:br/>
      </w:r>
      <w:bookmarkStart w:id="760" w:name="x1-17193r192"/>
      <w:bookmarkEnd w:id="760"/>
      <w:r>
        <w:rPr>
          <w:lang w:val="en-CA"/>
        </w:rPr>
        <w:t>    ## build the dataset containers using the data retrieved for each site </w:t>
      </w:r>
      <w:r>
        <w:rPr>
          <w:lang w:val="en-CA"/>
        </w:rPr>
        <w:br/>
      </w:r>
      <w:bookmarkStart w:id="761" w:name="x1-17194r193"/>
      <w:bookmarkEnd w:id="761"/>
      <w:r>
        <w:rPr>
          <w:lang w:val="en-CA"/>
        </w:rPr>
        <w:t> </w:t>
      </w:r>
      <w:r>
        <w:rPr>
          <w:lang w:val="en-CA"/>
        </w:rPr>
        <w:br/>
      </w:r>
      <w:bookmarkStart w:id="762" w:name="x1-17195r194"/>
      <w:bookmarkEnd w:id="762"/>
      <w:r>
        <w:rPr>
          <w:lang w:val="en-CA"/>
        </w:rPr>
        <w:t>    ## note that the siteData object automatically filters the data received </w:t>
      </w:r>
      <w:r>
        <w:rPr>
          <w:lang w:val="en-CA"/>
        </w:rPr>
        <w:br/>
      </w:r>
      <w:bookmarkStart w:id="763" w:name="x1-17196r195"/>
      <w:bookmarkEnd w:id="763"/>
      <w:r>
        <w:rPr>
          <w:lang w:val="en-CA"/>
        </w:rPr>
        <w:t>    ## to get rid of the first few non data lines and any empty spaces </w:t>
      </w:r>
      <w:r>
        <w:rPr>
          <w:lang w:val="en-CA"/>
        </w:rPr>
        <w:br/>
      </w:r>
      <w:bookmarkStart w:id="764" w:name="x1-17197r196"/>
      <w:bookmarkEnd w:id="764"/>
      <w:r>
        <w:rPr>
          <w:lang w:val="en-CA"/>
        </w:rPr>
        <w:t> </w:t>
      </w:r>
      <w:r>
        <w:rPr>
          <w:lang w:val="en-CA"/>
        </w:rPr>
        <w:br/>
      </w:r>
      <w:bookmarkStart w:id="765" w:name="x1-17198r197"/>
      <w:bookmarkEnd w:id="765"/>
      <w:r>
        <w:rPr>
          <w:lang w:val="en-CA"/>
        </w:rPr>
        <w:t> </w:t>
      </w:r>
      <w:r>
        <w:rPr>
          <w:lang w:val="en-CA"/>
        </w:rPr>
        <w:br/>
      </w:r>
      <w:bookmarkStart w:id="766" w:name="x1-17199r198"/>
      <w:bookmarkEnd w:id="766"/>
      <w:r>
        <w:rPr>
          <w:lang w:val="en-CA"/>
        </w:rPr>
        <w:t> </w:t>
      </w:r>
      <w:r>
        <w:rPr>
          <w:lang w:val="en-CA"/>
        </w:rPr>
        <w:br/>
      </w:r>
      <w:bookmarkStart w:id="767" w:name="x1-17200r199"/>
      <w:bookmarkEnd w:id="767"/>
      <w:r>
        <w:rPr>
          <w:lang w:val="en-CA"/>
        </w:rPr>
        <w:t>  return datasets, </w:t>
      </w:r>
      <w:proofErr w:type="spellStart"/>
      <w:r>
        <w:rPr>
          <w:lang w:val="en-CA"/>
        </w:rPr>
        <w:t>datasetModels</w:t>
      </w:r>
      <w:proofErr w:type="spellEnd"/>
      <w:r>
        <w:rPr>
          <w:lang w:val="en-CA"/>
        </w:rPr>
        <w:t>, </w:t>
      </w:r>
      <w:proofErr w:type="spellStart"/>
      <w:r>
        <w:rPr>
          <w:lang w:val="en-CA"/>
        </w:rPr>
        <w:t>datasetObjects</w:t>
      </w:r>
      <w:proofErr w:type="spellEnd"/>
      <w:r>
        <w:rPr>
          <w:lang w:val="en-CA"/>
        </w:rPr>
        <w:t> </w:t>
      </w:r>
      <w:r>
        <w:rPr>
          <w:lang w:val="en-CA"/>
        </w:rPr>
        <w:br/>
      </w:r>
      <w:bookmarkStart w:id="768" w:name="x1-17201r200"/>
      <w:bookmarkEnd w:id="768"/>
      <w:r>
        <w:rPr>
          <w:lang w:val="en-CA"/>
        </w:rPr>
        <w:t> </w:t>
      </w:r>
      <w:r>
        <w:rPr>
          <w:lang w:val="en-CA"/>
        </w:rPr>
        <w:br/>
      </w:r>
      <w:bookmarkStart w:id="769" w:name="x1-17202r201"/>
      <w:bookmarkEnd w:id="769"/>
      <w:r>
        <w:rPr>
          <w:lang w:val="en-CA"/>
        </w:rPr>
        <w:t> </w:t>
      </w:r>
      <w:r>
        <w:rPr>
          <w:lang w:val="en-CA"/>
        </w:rPr>
        <w:br/>
      </w:r>
      <w:bookmarkStart w:id="770" w:name="x1-17203r202"/>
      <w:bookmarkEnd w:id="770"/>
      <w:r>
        <w:rPr>
          <w:lang w:val="en-CA"/>
        </w:rPr>
        <w:t> </w:t>
      </w:r>
      <w:r>
        <w:rPr>
          <w:lang w:val="en-CA"/>
        </w:rPr>
        <w:br/>
      </w:r>
      <w:bookmarkStart w:id="771" w:name="x1-17204r203"/>
      <w:bookmarkEnd w:id="771"/>
      <w:r>
        <w:rPr>
          <w:lang w:val="en-CA"/>
        </w:rPr>
        <w:t>if(__name__ == "__main__"): </w:t>
      </w:r>
      <w:r>
        <w:rPr>
          <w:lang w:val="en-CA"/>
        </w:rPr>
        <w:br/>
      </w:r>
      <w:bookmarkStart w:id="772" w:name="x1-17205r204"/>
      <w:bookmarkEnd w:id="772"/>
      <w:r>
        <w:rPr>
          <w:lang w:val="en-CA"/>
        </w:rPr>
        <w:t> </w:t>
      </w:r>
      <w:r>
        <w:rPr>
          <w:lang w:val="en-CA"/>
        </w:rPr>
        <w:br/>
      </w:r>
      <w:bookmarkStart w:id="773" w:name="x1-17206r205"/>
      <w:bookmarkEnd w:id="773"/>
      <w:r>
        <w:rPr>
          <w:lang w:val="en-CA"/>
        </w:rPr>
        <w:t>  datasets, datasetModels, datasetObjects = getDatasetsModelsAndObjects("./reformattedData.ods") </w:t>
      </w:r>
      <w:r>
        <w:rPr>
          <w:lang w:val="en-CA"/>
        </w:rPr>
        <w:br/>
      </w:r>
      <w:bookmarkStart w:id="774" w:name="x1-17207r206"/>
      <w:bookmarkEnd w:id="774"/>
      <w:r>
        <w:rPr>
          <w:lang w:val="en-CA"/>
        </w:rPr>
        <w:t> </w:t>
      </w:r>
      <w:r>
        <w:rPr>
          <w:lang w:val="en-CA"/>
        </w:rPr>
        <w:br/>
      </w:r>
      <w:bookmarkStart w:id="775" w:name="x1-17208r207"/>
      <w:bookmarkEnd w:id="775"/>
      <w:r>
        <w:rPr>
          <w:lang w:val="en-CA"/>
        </w:rPr>
        <w:t>  allAgesSampled = [datasetObjects[d].getAgeValues() for d in datasets] </w:t>
      </w:r>
      <w:r>
        <w:rPr>
          <w:lang w:val="en-CA"/>
        </w:rPr>
        <w:br/>
      </w:r>
      <w:bookmarkStart w:id="776" w:name="x1-17209r208"/>
      <w:bookmarkEnd w:id="776"/>
      <w:r>
        <w:rPr>
          <w:lang w:val="en-CA"/>
        </w:rPr>
        <w:t>  allAgesSampled = [item for sublist in allAgesSampled for item in sublist] </w:t>
      </w:r>
      <w:r>
        <w:rPr>
          <w:lang w:val="en-CA"/>
        </w:rPr>
        <w:br/>
      </w:r>
      <w:bookmarkStart w:id="777" w:name="x1-17210r209"/>
      <w:bookmarkEnd w:id="777"/>
      <w:r>
        <w:rPr>
          <w:lang w:val="en-CA"/>
        </w:rPr>
        <w:t>  ## flatten out the 2-list with some list comprehension </w:t>
      </w:r>
      <w:r>
        <w:rPr>
          <w:lang w:val="en-CA"/>
        </w:rPr>
        <w:br/>
      </w:r>
      <w:bookmarkStart w:id="778" w:name="x1-17211r210"/>
      <w:bookmarkEnd w:id="778"/>
      <w:r>
        <w:rPr>
          <w:lang w:val="en-CA"/>
        </w:rPr>
        <w:lastRenderedPageBreak/>
        <w:t>  print min(</w:t>
      </w:r>
      <w:proofErr w:type="spellStart"/>
      <w:r>
        <w:rPr>
          <w:lang w:val="en-CA"/>
        </w:rPr>
        <w:t>allAgesSampled</w:t>
      </w:r>
      <w:proofErr w:type="spellEnd"/>
      <w:r>
        <w:rPr>
          <w:lang w:val="en-CA"/>
        </w:rPr>
        <w:t>), max(</w:t>
      </w:r>
      <w:proofErr w:type="spellStart"/>
      <w:r>
        <w:rPr>
          <w:lang w:val="en-CA"/>
        </w:rPr>
        <w:t>allAgesSampled</w:t>
      </w:r>
      <w:proofErr w:type="spellEnd"/>
      <w:r>
        <w:rPr>
          <w:lang w:val="en-CA"/>
        </w:rPr>
        <w:t>) </w:t>
      </w:r>
      <w:r>
        <w:rPr>
          <w:lang w:val="en-CA"/>
        </w:rPr>
        <w:br/>
      </w:r>
      <w:bookmarkStart w:id="779" w:name="x1-17212r211"/>
      <w:bookmarkEnd w:id="779"/>
      <w:r>
        <w:rPr>
          <w:lang w:val="en-CA"/>
        </w:rPr>
        <w:t> </w:t>
      </w:r>
      <w:r>
        <w:rPr>
          <w:lang w:val="en-CA"/>
        </w:rPr>
        <w:br/>
      </w:r>
      <w:bookmarkStart w:id="780" w:name="x1-17213r212"/>
      <w:bookmarkEnd w:id="780"/>
      <w:r>
        <w:rPr>
          <w:lang w:val="en-CA"/>
        </w:rPr>
        <w:t>  ## create the raw plot of data points ###################################### </w:t>
      </w:r>
      <w:r>
        <w:rPr>
          <w:lang w:val="en-CA"/>
        </w:rPr>
        <w:br/>
      </w:r>
      <w:bookmarkStart w:id="781" w:name="x1-17214r213"/>
      <w:bookmarkEnd w:id="781"/>
      <w:r>
        <w:rPr>
          <w:lang w:val="en-CA"/>
        </w:rPr>
        <w:t>  for site in </w:t>
      </w:r>
      <w:proofErr w:type="spellStart"/>
      <w:r>
        <w:rPr>
          <w:lang w:val="en-CA"/>
        </w:rPr>
        <w:t>datasetObjects</w:t>
      </w:r>
      <w:proofErr w:type="spellEnd"/>
      <w:r>
        <w:rPr>
          <w:lang w:val="en-CA"/>
        </w:rPr>
        <w:t>: </w:t>
      </w:r>
      <w:r>
        <w:rPr>
          <w:lang w:val="en-CA"/>
        </w:rPr>
        <w:br/>
      </w:r>
      <w:bookmarkStart w:id="782" w:name="x1-17215r214"/>
      <w:bookmarkEnd w:id="782"/>
      <w:r>
        <w:rPr>
          <w:lang w:val="en-CA"/>
        </w:rPr>
        <w:t>    print site, </w:t>
      </w:r>
      <w:proofErr w:type="spellStart"/>
      <w:r>
        <w:rPr>
          <w:lang w:val="en-CA"/>
        </w:rPr>
        <w:t>datasetObjects</w:t>
      </w:r>
      <w:proofErr w:type="spellEnd"/>
      <w:r>
        <w:rPr>
          <w:lang w:val="en-CA"/>
        </w:rPr>
        <w:t>[site].data </w:t>
      </w:r>
      <w:r>
        <w:rPr>
          <w:lang w:val="en-CA"/>
        </w:rPr>
        <w:br/>
      </w:r>
      <w:bookmarkStart w:id="783" w:name="x1-17216r215"/>
      <w:bookmarkEnd w:id="783"/>
      <w:r>
        <w:rPr>
          <w:lang w:val="en-CA"/>
        </w:rPr>
        <w:t>    x = </w:t>
      </w:r>
      <w:proofErr w:type="spellStart"/>
      <w:r>
        <w:rPr>
          <w:lang w:val="en-CA"/>
        </w:rPr>
        <w:t>datasetObjects</w:t>
      </w:r>
      <w:proofErr w:type="spellEnd"/>
      <w:r>
        <w:rPr>
          <w:lang w:val="en-CA"/>
        </w:rPr>
        <w:t>[site].</w:t>
      </w:r>
      <w:proofErr w:type="spellStart"/>
      <w:r>
        <w:rPr>
          <w:lang w:val="en-CA"/>
        </w:rPr>
        <w:t>getAgeValues</w:t>
      </w:r>
      <w:proofErr w:type="spellEnd"/>
      <w:r>
        <w:rPr>
          <w:lang w:val="en-CA"/>
        </w:rPr>
        <w:t>() </w:t>
      </w:r>
      <w:r>
        <w:rPr>
          <w:lang w:val="en-CA"/>
        </w:rPr>
        <w:br/>
      </w:r>
      <w:bookmarkStart w:id="784" w:name="x1-17217r216"/>
      <w:bookmarkEnd w:id="784"/>
      <w:r>
        <w:rPr>
          <w:lang w:val="en-CA"/>
        </w:rPr>
        <w:t>    y = </w:t>
      </w:r>
      <w:proofErr w:type="spellStart"/>
      <w:r>
        <w:rPr>
          <w:lang w:val="en-CA"/>
        </w:rPr>
        <w:t>datasetObjects</w:t>
      </w:r>
      <w:proofErr w:type="spellEnd"/>
      <w:r>
        <w:rPr>
          <w:lang w:val="en-CA"/>
        </w:rPr>
        <w:t>[site].</w:t>
      </w:r>
      <w:proofErr w:type="spellStart"/>
      <w:r>
        <w:rPr>
          <w:lang w:val="en-CA"/>
        </w:rPr>
        <w:t>getElevationValues</w:t>
      </w:r>
      <w:proofErr w:type="spellEnd"/>
      <w:r>
        <w:rPr>
          <w:lang w:val="en-CA"/>
        </w:rPr>
        <w:t>() </w:t>
      </w:r>
      <w:r>
        <w:rPr>
          <w:lang w:val="en-CA"/>
        </w:rPr>
        <w:br/>
      </w:r>
      <w:bookmarkStart w:id="785" w:name="x1-17218r217"/>
      <w:bookmarkEnd w:id="785"/>
      <w:r>
        <w:rPr>
          <w:lang w:val="en-CA"/>
        </w:rPr>
        <w:t> </w:t>
      </w:r>
      <w:r>
        <w:rPr>
          <w:lang w:val="en-CA"/>
        </w:rPr>
        <w:br/>
      </w:r>
      <w:bookmarkStart w:id="786" w:name="x1-17219r218"/>
      <w:bookmarkEnd w:id="786"/>
      <w:r>
        <w:rPr>
          <w:lang w:val="en-CA"/>
        </w:rPr>
        <w:t>    n = </w:t>
      </w:r>
      <w:proofErr w:type="spellStart"/>
      <w:r>
        <w:rPr>
          <w:lang w:val="en-CA"/>
        </w:rPr>
        <w:t>len</w:t>
      </w:r>
      <w:proofErr w:type="spellEnd"/>
      <w:r>
        <w:rPr>
          <w:lang w:val="en-CA"/>
        </w:rPr>
        <w:t>(</w:t>
      </w:r>
      <w:proofErr w:type="spellStart"/>
      <w:r>
        <w:rPr>
          <w:lang w:val="en-CA"/>
        </w:rPr>
        <w:t>datasetObjects</w:t>
      </w:r>
      <w:proofErr w:type="spellEnd"/>
      <w:r>
        <w:rPr>
          <w:lang w:val="en-CA"/>
        </w:rPr>
        <w:t>[site].</w:t>
      </w:r>
      <w:proofErr w:type="spellStart"/>
      <w:r>
        <w:rPr>
          <w:lang w:val="en-CA"/>
        </w:rPr>
        <w:t>getAgeValues</w:t>
      </w:r>
      <w:proofErr w:type="spellEnd"/>
      <w:r>
        <w:rPr>
          <w:lang w:val="en-CA"/>
        </w:rPr>
        <w:t>()) </w:t>
      </w:r>
      <w:r>
        <w:rPr>
          <w:lang w:val="en-CA"/>
        </w:rPr>
        <w:br/>
      </w:r>
      <w:bookmarkStart w:id="787" w:name="x1-17220r219"/>
      <w:bookmarkEnd w:id="787"/>
      <w:r>
        <w:rPr>
          <w:lang w:val="en-CA"/>
        </w:rPr>
        <w:t> </w:t>
      </w:r>
      <w:r>
        <w:rPr>
          <w:lang w:val="en-CA"/>
        </w:rPr>
        <w:br/>
      </w:r>
      <w:bookmarkStart w:id="788" w:name="x1-17221r220"/>
      <w:bookmarkEnd w:id="788"/>
      <w:r>
        <w:rPr>
          <w:lang w:val="en-CA"/>
        </w:rPr>
        <w:t>    plt.plot(x, y, mapSiteToColour(site) + ’s’, label=site+"</w:t>
      </w:r>
      <w:r>
        <w:rPr>
          <w:rFonts w:ascii="MS Gothic" w:hAnsi="MS Gothic" w:cs="MS Gothic"/>
          <w:lang w:val="en-CA"/>
        </w:rPr>
        <w:t>␣</w:t>
      </w:r>
      <w:r>
        <w:rPr>
          <w:lang w:val="en-CA"/>
        </w:rPr>
        <w:t>n=%i" % n, markersize=4.0) </w:t>
      </w:r>
      <w:r>
        <w:rPr>
          <w:lang w:val="en-CA"/>
        </w:rPr>
        <w:br/>
      </w:r>
      <w:bookmarkStart w:id="789" w:name="x1-17222r221"/>
      <w:bookmarkEnd w:id="789"/>
      <w:r>
        <w:rPr>
          <w:lang w:val="en-CA"/>
        </w:rPr>
        <w:t> </w:t>
      </w:r>
      <w:r>
        <w:rPr>
          <w:lang w:val="en-CA"/>
        </w:rPr>
        <w:br/>
      </w:r>
      <w:bookmarkStart w:id="790" w:name="x1-17223r222"/>
      <w:bookmarkEnd w:id="790"/>
      <w:r>
        <w:rPr>
          <w:lang w:val="en-CA"/>
        </w:rPr>
        <w:t>    datasetModels[site] = siteModelConnectTheDots(datasetObjects[site]) </w:t>
      </w:r>
      <w:r>
        <w:rPr>
          <w:lang w:val="en-CA"/>
        </w:rPr>
        <w:br/>
      </w:r>
      <w:bookmarkStart w:id="791" w:name="x1-17224r223"/>
      <w:bookmarkEnd w:id="791"/>
      <w:r>
        <w:rPr>
          <w:lang w:val="en-CA"/>
        </w:rPr>
        <w:t> </w:t>
      </w:r>
      <w:r>
        <w:rPr>
          <w:lang w:val="en-CA"/>
        </w:rPr>
        <w:br/>
      </w:r>
      <w:bookmarkStart w:id="792" w:name="x1-17225r224"/>
      <w:bookmarkEnd w:id="792"/>
      <w:r>
        <w:rPr>
          <w:lang w:val="en-CA"/>
        </w:rPr>
        <w:t>  ##</w:t>
      </w:r>
      <w:proofErr w:type="spellStart"/>
      <w:r>
        <w:rPr>
          <w:lang w:val="en-CA"/>
        </w:rPr>
        <w:t>plt.title</w:t>
      </w:r>
      <w:proofErr w:type="spellEnd"/>
      <w:r>
        <w:rPr>
          <w:lang w:val="en-CA"/>
        </w:rPr>
        <w:t>("Plot of Elevation by Age\</w:t>
      </w:r>
      <w:proofErr w:type="spellStart"/>
      <w:r>
        <w:rPr>
          <w:lang w:val="en-CA"/>
        </w:rPr>
        <w:t>nRaw</w:t>
      </w:r>
      <w:proofErr w:type="spellEnd"/>
      <w:r>
        <w:rPr>
          <w:lang w:val="en-CA"/>
        </w:rPr>
        <w:t> Data only") </w:t>
      </w:r>
      <w:r>
        <w:rPr>
          <w:lang w:val="en-CA"/>
        </w:rPr>
        <w:br/>
      </w:r>
      <w:bookmarkStart w:id="793" w:name="x1-17226r225"/>
      <w:bookmarkEnd w:id="793"/>
      <w:r>
        <w:rPr>
          <w:lang w:val="en-CA"/>
        </w:rPr>
        <w:t>  </w:t>
      </w:r>
      <w:proofErr w:type="spellStart"/>
      <w:r>
        <w:rPr>
          <w:lang w:val="en-CA"/>
        </w:rPr>
        <w:t>plt.ylabel</w:t>
      </w:r>
      <w:proofErr w:type="spellEnd"/>
      <w:r>
        <w:rPr>
          <w:lang w:val="en-CA"/>
        </w:rPr>
        <w:t>(’Elevation</w:t>
      </w:r>
      <w:r>
        <w:rPr>
          <w:rFonts w:ascii="MS Gothic" w:hAnsi="MS Gothic" w:cs="MS Gothic"/>
          <w:lang w:val="en-CA"/>
        </w:rPr>
        <w:t>␣</w:t>
      </w:r>
      <w:r>
        <w:rPr>
          <w:lang w:val="en-CA"/>
        </w:rPr>
        <w:t>(m</w:t>
      </w:r>
      <w:r>
        <w:rPr>
          <w:rFonts w:ascii="MS Gothic" w:hAnsi="MS Gothic" w:cs="MS Gothic"/>
          <w:lang w:val="en-CA"/>
        </w:rPr>
        <w:t>␣</w:t>
      </w:r>
      <w:r>
        <w:rPr>
          <w:lang w:val="en-CA"/>
        </w:rPr>
        <w:t>IGLD1985)’) </w:t>
      </w:r>
      <w:r>
        <w:rPr>
          <w:lang w:val="en-CA"/>
        </w:rPr>
        <w:br/>
      </w:r>
      <w:bookmarkStart w:id="794" w:name="x1-17227r226"/>
      <w:bookmarkEnd w:id="794"/>
      <w:r>
        <w:rPr>
          <w:lang w:val="en-CA"/>
        </w:rPr>
        <w:t>  </w:t>
      </w:r>
      <w:proofErr w:type="spellStart"/>
      <w:r>
        <w:rPr>
          <w:lang w:val="en-CA"/>
        </w:rPr>
        <w:t>plt.xlabel</w:t>
      </w:r>
      <w:proofErr w:type="spellEnd"/>
      <w:r>
        <w:rPr>
          <w:lang w:val="en-CA"/>
        </w:rPr>
        <w:t>(’</w:t>
      </w:r>
      <w:proofErr w:type="spellStart"/>
      <w:r>
        <w:rPr>
          <w:lang w:val="en-CA"/>
        </w:rPr>
        <w:t>Age</w:t>
      </w:r>
      <w:r>
        <w:rPr>
          <w:rFonts w:ascii="MS Gothic" w:hAnsi="MS Gothic" w:cs="MS Gothic"/>
          <w:lang w:val="en-CA"/>
        </w:rPr>
        <w:t>␣</w:t>
      </w:r>
      <w:r>
        <w:rPr>
          <w:lang w:val="en-CA"/>
        </w:rPr>
        <w:t>Before</w:t>
      </w:r>
      <w:r>
        <w:rPr>
          <w:rFonts w:ascii="MS Gothic" w:hAnsi="MS Gothic" w:cs="MS Gothic"/>
          <w:lang w:val="en-CA"/>
        </w:rPr>
        <w:t>␣</w:t>
      </w:r>
      <w:r>
        <w:rPr>
          <w:lang w:val="en-CA"/>
        </w:rPr>
        <w:t>Present</w:t>
      </w:r>
      <w:proofErr w:type="spellEnd"/>
      <w:r>
        <w:rPr>
          <w:rFonts w:ascii="MS Gothic" w:hAnsi="MS Gothic" w:cs="MS Gothic"/>
          <w:lang w:val="en-CA"/>
        </w:rPr>
        <w:t>␣</w:t>
      </w:r>
      <w:r>
        <w:rPr>
          <w:lang w:val="en-CA"/>
        </w:rPr>
        <w:t>(years)’) </w:t>
      </w:r>
      <w:r>
        <w:rPr>
          <w:lang w:val="en-CA"/>
        </w:rPr>
        <w:br/>
      </w:r>
      <w:bookmarkStart w:id="795" w:name="x1-17228r227"/>
      <w:bookmarkEnd w:id="795"/>
      <w:r>
        <w:rPr>
          <w:lang w:val="en-CA"/>
        </w:rPr>
        <w:t>  </w:t>
      </w:r>
      <w:proofErr w:type="spellStart"/>
      <w:r>
        <w:rPr>
          <w:lang w:val="en-CA"/>
        </w:rPr>
        <w:t>plt.legend</w:t>
      </w:r>
      <w:proofErr w:type="spellEnd"/>
      <w:r>
        <w:rPr>
          <w:lang w:val="en-CA"/>
        </w:rPr>
        <w:t>(</w:t>
      </w:r>
      <w:proofErr w:type="spellStart"/>
      <w:r>
        <w:rPr>
          <w:lang w:val="en-CA"/>
        </w:rPr>
        <w:t>loc</w:t>
      </w:r>
      <w:proofErr w:type="spellEnd"/>
      <w:r>
        <w:rPr>
          <w:lang w:val="en-CA"/>
        </w:rPr>
        <w:t>=2, prop={’size’: 17}) </w:t>
      </w:r>
      <w:r>
        <w:rPr>
          <w:lang w:val="en-CA"/>
        </w:rPr>
        <w:br/>
      </w:r>
      <w:bookmarkStart w:id="796" w:name="x1-17229r228"/>
      <w:bookmarkEnd w:id="796"/>
      <w:r>
        <w:rPr>
          <w:lang w:val="en-CA"/>
        </w:rPr>
        <w:t>  </w:t>
      </w:r>
      <w:proofErr w:type="spellStart"/>
      <w:r>
        <w:rPr>
          <w:lang w:val="en-CA"/>
        </w:rPr>
        <w:t>plt.savefig</w:t>
      </w:r>
      <w:proofErr w:type="spellEnd"/>
      <w:r>
        <w:rPr>
          <w:lang w:val="en-CA"/>
        </w:rPr>
        <w:t>(’./theDataRaw.png’) </w:t>
      </w:r>
      <w:r>
        <w:rPr>
          <w:lang w:val="en-CA"/>
        </w:rPr>
        <w:br/>
      </w:r>
      <w:bookmarkStart w:id="797" w:name="x1-17230r229"/>
      <w:bookmarkEnd w:id="797"/>
      <w:r>
        <w:rPr>
          <w:lang w:val="en-CA"/>
        </w:rPr>
        <w:t>  </w:t>
      </w:r>
      <w:proofErr w:type="spellStart"/>
      <w:r>
        <w:rPr>
          <w:lang w:val="en-CA"/>
        </w:rPr>
        <w:t>plt.close</w:t>
      </w:r>
      <w:proofErr w:type="spellEnd"/>
      <w:r>
        <w:rPr>
          <w:lang w:val="en-CA"/>
        </w:rPr>
        <w:t>() </w:t>
      </w:r>
      <w:r>
        <w:rPr>
          <w:lang w:val="en-CA"/>
        </w:rPr>
        <w:br/>
      </w:r>
      <w:bookmarkStart w:id="798" w:name="x1-17231r230"/>
      <w:bookmarkEnd w:id="798"/>
      <w:r>
        <w:rPr>
          <w:lang w:val="en-CA"/>
        </w:rPr>
        <w:t>  ############################################################################ </w:t>
      </w:r>
      <w:r>
        <w:rPr>
          <w:lang w:val="en-CA"/>
        </w:rPr>
        <w:br/>
      </w:r>
      <w:bookmarkStart w:id="799" w:name="x1-17232r231"/>
      <w:bookmarkEnd w:id="799"/>
      <w:r>
        <w:rPr>
          <w:lang w:val="en-CA"/>
        </w:rPr>
        <w:t> </w:t>
      </w:r>
      <w:r>
        <w:rPr>
          <w:lang w:val="en-CA"/>
        </w:rPr>
        <w:br/>
      </w:r>
      <w:bookmarkStart w:id="800" w:name="x1-17233r232"/>
      <w:bookmarkEnd w:id="800"/>
      <w:r>
        <w:rPr>
          <w:lang w:val="en-CA"/>
        </w:rPr>
        <w:t> </w:t>
      </w:r>
      <w:r>
        <w:rPr>
          <w:lang w:val="en-CA"/>
        </w:rPr>
        <w:br/>
      </w:r>
      <w:bookmarkStart w:id="801" w:name="x1-17234r233"/>
      <w:bookmarkEnd w:id="801"/>
      <w:r>
        <w:rPr>
          <w:lang w:val="en-CA"/>
        </w:rPr>
        <w:t> </w:t>
      </w:r>
      <w:r>
        <w:rPr>
          <w:lang w:val="en-CA"/>
        </w:rPr>
        <w:br/>
      </w:r>
      <w:bookmarkStart w:id="802" w:name="x1-17235r234"/>
      <w:bookmarkEnd w:id="802"/>
      <w:r>
        <w:rPr>
          <w:lang w:val="en-CA"/>
        </w:rPr>
        <w:t> </w:t>
      </w:r>
      <w:r>
        <w:rPr>
          <w:lang w:val="en-CA"/>
        </w:rPr>
        <w:br/>
      </w:r>
      <w:bookmarkStart w:id="803" w:name="x1-17236r235"/>
      <w:bookmarkEnd w:id="803"/>
      <w:r>
        <w:rPr>
          <w:lang w:val="en-CA"/>
        </w:rPr>
        <w:t>  ############################################################################ </w:t>
      </w:r>
      <w:r>
        <w:rPr>
          <w:lang w:val="en-CA"/>
        </w:rPr>
        <w:br/>
      </w:r>
      <w:bookmarkStart w:id="804" w:name="x1-17237r236"/>
      <w:bookmarkEnd w:id="804"/>
      <w:r>
        <w:rPr>
          <w:lang w:val="en-CA"/>
        </w:rPr>
        <w:t>  ## create the raw plot with the model included ############################# </w:t>
      </w:r>
      <w:r>
        <w:rPr>
          <w:lang w:val="en-CA"/>
        </w:rPr>
        <w:br/>
      </w:r>
      <w:bookmarkStart w:id="805" w:name="x1-17238r237"/>
      <w:bookmarkEnd w:id="805"/>
      <w:r>
        <w:rPr>
          <w:lang w:val="en-CA"/>
        </w:rPr>
        <w:t>  for ds in </w:t>
      </w:r>
      <w:proofErr w:type="spellStart"/>
      <w:r>
        <w:rPr>
          <w:lang w:val="en-CA"/>
        </w:rPr>
        <w:t>datasetObjects</w:t>
      </w:r>
      <w:proofErr w:type="spellEnd"/>
      <w:r>
        <w:rPr>
          <w:lang w:val="en-CA"/>
        </w:rPr>
        <w:t>: </w:t>
      </w:r>
      <w:r>
        <w:rPr>
          <w:lang w:val="en-CA"/>
        </w:rPr>
        <w:br/>
      </w:r>
      <w:bookmarkStart w:id="806" w:name="x1-17239r238"/>
      <w:bookmarkEnd w:id="806"/>
      <w:r>
        <w:rPr>
          <w:lang w:val="en-CA"/>
        </w:rPr>
        <w:t>    print </w:t>
      </w:r>
      <w:proofErr w:type="spellStart"/>
      <w:r>
        <w:rPr>
          <w:lang w:val="en-CA"/>
        </w:rPr>
        <w:t>ds</w:t>
      </w:r>
      <w:proofErr w:type="spellEnd"/>
      <w:r>
        <w:rPr>
          <w:lang w:val="en-CA"/>
        </w:rPr>
        <w:t>, </w:t>
      </w:r>
      <w:proofErr w:type="spellStart"/>
      <w:r>
        <w:rPr>
          <w:lang w:val="en-CA"/>
        </w:rPr>
        <w:t>datasetObjects</w:t>
      </w:r>
      <w:proofErr w:type="spellEnd"/>
      <w:r>
        <w:rPr>
          <w:lang w:val="en-CA"/>
        </w:rPr>
        <w:t>[ds].data </w:t>
      </w:r>
      <w:r>
        <w:rPr>
          <w:lang w:val="en-CA"/>
        </w:rPr>
        <w:br/>
      </w:r>
      <w:bookmarkStart w:id="807" w:name="x1-17240r239"/>
      <w:bookmarkEnd w:id="807"/>
      <w:r>
        <w:rPr>
          <w:lang w:val="en-CA"/>
        </w:rPr>
        <w:t>    x = </w:t>
      </w:r>
      <w:proofErr w:type="spellStart"/>
      <w:r>
        <w:rPr>
          <w:lang w:val="en-CA"/>
        </w:rPr>
        <w:t>datasetObjects</w:t>
      </w:r>
      <w:proofErr w:type="spellEnd"/>
      <w:r>
        <w:rPr>
          <w:lang w:val="en-CA"/>
        </w:rPr>
        <w:t>[ds].</w:t>
      </w:r>
      <w:proofErr w:type="spellStart"/>
      <w:r>
        <w:rPr>
          <w:lang w:val="en-CA"/>
        </w:rPr>
        <w:t>getAgeValues</w:t>
      </w:r>
      <w:proofErr w:type="spellEnd"/>
      <w:r>
        <w:rPr>
          <w:lang w:val="en-CA"/>
        </w:rPr>
        <w:t>() </w:t>
      </w:r>
      <w:r>
        <w:rPr>
          <w:lang w:val="en-CA"/>
        </w:rPr>
        <w:br/>
      </w:r>
      <w:bookmarkStart w:id="808" w:name="x1-17241r240"/>
      <w:bookmarkEnd w:id="808"/>
      <w:r>
        <w:rPr>
          <w:lang w:val="en-CA"/>
        </w:rPr>
        <w:t>    y = </w:t>
      </w:r>
      <w:proofErr w:type="spellStart"/>
      <w:r>
        <w:rPr>
          <w:lang w:val="en-CA"/>
        </w:rPr>
        <w:t>datasetObjects</w:t>
      </w:r>
      <w:proofErr w:type="spellEnd"/>
      <w:r>
        <w:rPr>
          <w:lang w:val="en-CA"/>
        </w:rPr>
        <w:t>[ds].</w:t>
      </w:r>
      <w:proofErr w:type="spellStart"/>
      <w:r>
        <w:rPr>
          <w:lang w:val="en-CA"/>
        </w:rPr>
        <w:t>getElevationValues</w:t>
      </w:r>
      <w:proofErr w:type="spellEnd"/>
      <w:r>
        <w:rPr>
          <w:lang w:val="en-CA"/>
        </w:rPr>
        <w:t>() </w:t>
      </w:r>
      <w:r>
        <w:rPr>
          <w:lang w:val="en-CA"/>
        </w:rPr>
        <w:br/>
      </w:r>
      <w:bookmarkStart w:id="809" w:name="x1-17242r241"/>
      <w:bookmarkEnd w:id="809"/>
      <w:r>
        <w:rPr>
          <w:lang w:val="en-CA"/>
        </w:rPr>
        <w:t>    plt.plot(x, y, mapSiteToColour(ds) + ’s’, label="%s,</w:t>
      </w:r>
      <w:r>
        <w:rPr>
          <w:rFonts w:ascii="MS Gothic" w:hAnsi="MS Gothic" w:cs="MS Gothic"/>
          <w:lang w:val="en-CA"/>
        </w:rPr>
        <w:t>␣</w:t>
      </w:r>
      <w:r>
        <w:rPr>
          <w:lang w:val="en-CA"/>
        </w:rPr>
        <w:t>n=%i" % (ds, len(x)), markersize=4.0) </w:t>
      </w:r>
      <w:r>
        <w:rPr>
          <w:lang w:val="en-CA"/>
        </w:rPr>
        <w:br/>
      </w:r>
      <w:bookmarkStart w:id="810" w:name="x1-17243r242"/>
      <w:bookmarkEnd w:id="810"/>
      <w:r>
        <w:rPr>
          <w:lang w:val="en-CA"/>
        </w:rPr>
        <w:t> </w:t>
      </w:r>
      <w:r>
        <w:rPr>
          <w:lang w:val="en-CA"/>
        </w:rPr>
        <w:br/>
      </w:r>
      <w:bookmarkStart w:id="811" w:name="x1-17244r243"/>
      <w:bookmarkEnd w:id="811"/>
      <w:r>
        <w:rPr>
          <w:lang w:val="en-CA"/>
        </w:rPr>
        <w:t>  for d in datasets: </w:t>
      </w:r>
      <w:r>
        <w:rPr>
          <w:lang w:val="en-CA"/>
        </w:rPr>
        <w:br/>
      </w:r>
      <w:bookmarkStart w:id="812" w:name="x1-17245r244"/>
      <w:bookmarkEnd w:id="812"/>
      <w:r>
        <w:rPr>
          <w:lang w:val="en-CA"/>
        </w:rPr>
        <w:t>    plt.plot([age for age in sorted(allAgesSampled) if datasetModels[d].ageValueIsInRangeCoveredByModel(age)], [datasetModels[d].getModelledElevation(age) for age in sorted(allAgesSampled) if datasetModels[d].ageValueIsInRangeCoveredByModel(age)], mapSiteToColour(d), label=d+"</w:t>
      </w:r>
      <w:r>
        <w:rPr>
          <w:rFonts w:ascii="MS Gothic" w:hAnsi="MS Gothic" w:cs="MS Gothic"/>
          <w:lang w:val="en-CA"/>
        </w:rPr>
        <w:t>␣</w:t>
      </w:r>
      <w:r>
        <w:rPr>
          <w:lang w:val="en-CA"/>
        </w:rPr>
        <w:t>(model)") </w:t>
      </w:r>
      <w:r>
        <w:rPr>
          <w:lang w:val="en-CA"/>
        </w:rPr>
        <w:br/>
      </w:r>
      <w:bookmarkStart w:id="813" w:name="x1-17246r245"/>
      <w:bookmarkEnd w:id="813"/>
      <w:r>
        <w:rPr>
          <w:lang w:val="en-CA"/>
        </w:rPr>
        <w:t> </w:t>
      </w:r>
      <w:r>
        <w:rPr>
          <w:lang w:val="en-CA"/>
        </w:rPr>
        <w:br/>
      </w:r>
      <w:bookmarkStart w:id="814" w:name="x1-17247r246"/>
      <w:bookmarkEnd w:id="814"/>
      <w:r>
        <w:rPr>
          <w:lang w:val="en-CA"/>
        </w:rPr>
        <w:t>  ##</w:t>
      </w:r>
      <w:proofErr w:type="spellStart"/>
      <w:r>
        <w:rPr>
          <w:lang w:val="en-CA"/>
        </w:rPr>
        <w:t>plt.title</w:t>
      </w:r>
      <w:proofErr w:type="spellEnd"/>
      <w:r>
        <w:rPr>
          <w:lang w:val="en-CA"/>
        </w:rPr>
        <w:t>("Plot of Elevation by Age\</w:t>
      </w:r>
      <w:proofErr w:type="spellStart"/>
      <w:r>
        <w:rPr>
          <w:lang w:val="en-CA"/>
        </w:rPr>
        <w:t>nRaw</w:t>
      </w:r>
      <w:proofErr w:type="spellEnd"/>
      <w:r>
        <w:rPr>
          <w:lang w:val="en-CA"/>
        </w:rPr>
        <w:t> Data with Model") </w:t>
      </w:r>
      <w:r>
        <w:rPr>
          <w:lang w:val="en-CA"/>
        </w:rPr>
        <w:br/>
      </w:r>
      <w:bookmarkStart w:id="815" w:name="x1-17248r247"/>
      <w:bookmarkEnd w:id="815"/>
      <w:r>
        <w:rPr>
          <w:lang w:val="en-CA"/>
        </w:rPr>
        <w:t>  </w:t>
      </w:r>
      <w:proofErr w:type="spellStart"/>
      <w:r>
        <w:rPr>
          <w:lang w:val="en-CA"/>
        </w:rPr>
        <w:t>plt.ylabel</w:t>
      </w:r>
      <w:proofErr w:type="spellEnd"/>
      <w:r>
        <w:rPr>
          <w:lang w:val="en-CA"/>
        </w:rPr>
        <w:t>(’Elevation</w:t>
      </w:r>
      <w:r>
        <w:rPr>
          <w:rFonts w:ascii="MS Gothic" w:hAnsi="MS Gothic" w:cs="MS Gothic"/>
          <w:lang w:val="en-CA"/>
        </w:rPr>
        <w:t>␣</w:t>
      </w:r>
      <w:r>
        <w:rPr>
          <w:lang w:val="en-CA"/>
        </w:rPr>
        <w:t>(m</w:t>
      </w:r>
      <w:r>
        <w:rPr>
          <w:rFonts w:ascii="MS Gothic" w:hAnsi="MS Gothic" w:cs="MS Gothic"/>
          <w:lang w:val="en-CA"/>
        </w:rPr>
        <w:t>␣</w:t>
      </w:r>
      <w:r>
        <w:rPr>
          <w:lang w:val="en-CA"/>
        </w:rPr>
        <w:t>IGLD1985)’) </w:t>
      </w:r>
      <w:r>
        <w:rPr>
          <w:lang w:val="en-CA"/>
        </w:rPr>
        <w:br/>
      </w:r>
      <w:bookmarkStart w:id="816" w:name="x1-17249r248"/>
      <w:bookmarkEnd w:id="816"/>
      <w:r>
        <w:rPr>
          <w:lang w:val="en-CA"/>
        </w:rPr>
        <w:t>  </w:t>
      </w:r>
      <w:proofErr w:type="spellStart"/>
      <w:r>
        <w:rPr>
          <w:lang w:val="en-CA"/>
        </w:rPr>
        <w:t>plt.xlabel</w:t>
      </w:r>
      <w:proofErr w:type="spellEnd"/>
      <w:r>
        <w:rPr>
          <w:lang w:val="en-CA"/>
        </w:rPr>
        <w:t>(’</w:t>
      </w:r>
      <w:proofErr w:type="spellStart"/>
      <w:r>
        <w:rPr>
          <w:lang w:val="en-CA"/>
        </w:rPr>
        <w:t>Age</w:t>
      </w:r>
      <w:r>
        <w:rPr>
          <w:rFonts w:ascii="MS Gothic" w:hAnsi="MS Gothic" w:cs="MS Gothic"/>
          <w:lang w:val="en-CA"/>
        </w:rPr>
        <w:t>␣</w:t>
      </w:r>
      <w:r>
        <w:rPr>
          <w:lang w:val="en-CA"/>
        </w:rPr>
        <w:t>Before</w:t>
      </w:r>
      <w:r>
        <w:rPr>
          <w:rFonts w:ascii="MS Gothic" w:hAnsi="MS Gothic" w:cs="MS Gothic"/>
          <w:lang w:val="en-CA"/>
        </w:rPr>
        <w:t>␣</w:t>
      </w:r>
      <w:r>
        <w:rPr>
          <w:lang w:val="en-CA"/>
        </w:rPr>
        <w:t>Present</w:t>
      </w:r>
      <w:proofErr w:type="spellEnd"/>
      <w:r>
        <w:rPr>
          <w:rFonts w:ascii="MS Gothic" w:hAnsi="MS Gothic" w:cs="MS Gothic"/>
          <w:lang w:val="en-CA"/>
        </w:rPr>
        <w:t>␣</w:t>
      </w:r>
      <w:r>
        <w:rPr>
          <w:lang w:val="en-CA"/>
        </w:rPr>
        <w:t>(years)’) </w:t>
      </w:r>
      <w:r>
        <w:rPr>
          <w:lang w:val="en-CA"/>
        </w:rPr>
        <w:br/>
      </w:r>
      <w:bookmarkStart w:id="817" w:name="x1-17250r249"/>
      <w:bookmarkEnd w:id="817"/>
      <w:r>
        <w:rPr>
          <w:lang w:val="en-CA"/>
        </w:rPr>
        <w:t>  </w:t>
      </w:r>
      <w:proofErr w:type="spellStart"/>
      <w:r>
        <w:rPr>
          <w:lang w:val="en-CA"/>
        </w:rPr>
        <w:t>plt.legend</w:t>
      </w:r>
      <w:proofErr w:type="spellEnd"/>
      <w:r>
        <w:rPr>
          <w:lang w:val="en-CA"/>
        </w:rPr>
        <w:t>(</w:t>
      </w:r>
      <w:proofErr w:type="spellStart"/>
      <w:r>
        <w:rPr>
          <w:lang w:val="en-CA"/>
        </w:rPr>
        <w:t>loc</w:t>
      </w:r>
      <w:proofErr w:type="spellEnd"/>
      <w:r>
        <w:rPr>
          <w:lang w:val="en-CA"/>
        </w:rPr>
        <w:t>=2, prop={’size’: 17}) </w:t>
      </w:r>
      <w:r>
        <w:rPr>
          <w:lang w:val="en-CA"/>
        </w:rPr>
        <w:br/>
      </w:r>
      <w:bookmarkStart w:id="818" w:name="x1-17251r250"/>
      <w:bookmarkEnd w:id="818"/>
      <w:r>
        <w:rPr>
          <w:lang w:val="en-CA"/>
        </w:rPr>
        <w:t>  </w:t>
      </w:r>
      <w:proofErr w:type="spellStart"/>
      <w:r>
        <w:rPr>
          <w:lang w:val="en-CA"/>
        </w:rPr>
        <w:t>plt.savefig</w:t>
      </w:r>
      <w:proofErr w:type="spellEnd"/>
      <w:r>
        <w:rPr>
          <w:lang w:val="en-CA"/>
        </w:rPr>
        <w:t>(’./theData.png’) </w:t>
      </w:r>
      <w:r>
        <w:rPr>
          <w:lang w:val="en-CA"/>
        </w:rPr>
        <w:br/>
      </w:r>
      <w:bookmarkStart w:id="819" w:name="x1-17252r251"/>
      <w:bookmarkEnd w:id="819"/>
      <w:r>
        <w:rPr>
          <w:lang w:val="en-CA"/>
        </w:rPr>
        <w:t>  </w:t>
      </w:r>
      <w:proofErr w:type="spellStart"/>
      <w:r>
        <w:rPr>
          <w:lang w:val="en-CA"/>
        </w:rPr>
        <w:t>plt.close</w:t>
      </w:r>
      <w:proofErr w:type="spellEnd"/>
      <w:r>
        <w:rPr>
          <w:lang w:val="en-CA"/>
        </w:rPr>
        <w:t>() </w:t>
      </w:r>
      <w:r>
        <w:rPr>
          <w:lang w:val="en-CA"/>
        </w:rPr>
        <w:br/>
      </w:r>
      <w:bookmarkStart w:id="820" w:name="x1-17253r252"/>
      <w:bookmarkEnd w:id="820"/>
      <w:r>
        <w:rPr>
          <w:lang w:val="en-CA"/>
        </w:rPr>
        <w:t>  ##########################################################################</w:t>
      </w:r>
      <w:r>
        <w:rPr>
          <w:lang w:val="en-CA"/>
        </w:rPr>
        <w:lastRenderedPageBreak/>
        <w:t>## </w:t>
      </w:r>
      <w:r>
        <w:rPr>
          <w:lang w:val="en-CA"/>
        </w:rPr>
        <w:br/>
      </w:r>
      <w:bookmarkStart w:id="821" w:name="x1-17254r253"/>
      <w:bookmarkEnd w:id="821"/>
      <w:r>
        <w:rPr>
          <w:lang w:val="en-CA"/>
        </w:rPr>
        <w:t> </w:t>
      </w:r>
      <w:r>
        <w:rPr>
          <w:lang w:val="en-CA"/>
        </w:rPr>
        <w:br/>
      </w:r>
      <w:bookmarkStart w:id="822" w:name="x1-17255r254"/>
      <w:bookmarkEnd w:id="822"/>
      <w:r>
        <w:rPr>
          <w:lang w:val="en-CA"/>
        </w:rPr>
        <w:t>  ############################################################################ </w:t>
      </w:r>
      <w:r>
        <w:rPr>
          <w:lang w:val="en-CA"/>
        </w:rPr>
        <w:br/>
      </w:r>
      <w:bookmarkStart w:id="823" w:name="x1-17256r255"/>
      <w:bookmarkEnd w:id="823"/>
      <w:r>
        <w:rPr>
          <w:lang w:val="en-CA"/>
        </w:rPr>
        <w:t>  ## create the raw plot with the model included, zooming in on the 2000-2300# </w:t>
      </w:r>
      <w:r>
        <w:rPr>
          <w:lang w:val="en-CA"/>
        </w:rPr>
        <w:br/>
      </w:r>
      <w:bookmarkStart w:id="824" w:name="x1-17257r256"/>
      <w:bookmarkEnd w:id="824"/>
      <w:r>
        <w:rPr>
          <w:lang w:val="en-CA"/>
        </w:rPr>
        <w:t>  ## ybp window, y axis limited to 183-187 m ################################# </w:t>
      </w:r>
      <w:r>
        <w:rPr>
          <w:lang w:val="en-CA"/>
        </w:rPr>
        <w:br/>
      </w:r>
      <w:bookmarkStart w:id="825" w:name="x1-17258r257"/>
      <w:bookmarkEnd w:id="825"/>
      <w:r>
        <w:rPr>
          <w:lang w:val="en-CA"/>
        </w:rPr>
        <w:t> </w:t>
      </w:r>
      <w:r>
        <w:rPr>
          <w:lang w:val="en-CA"/>
        </w:rPr>
        <w:br/>
      </w:r>
      <w:bookmarkStart w:id="826" w:name="x1-17259r258"/>
      <w:bookmarkEnd w:id="826"/>
      <w:r>
        <w:rPr>
          <w:lang w:val="en-CA"/>
        </w:rPr>
        <w:t> </w:t>
      </w:r>
      <w:r>
        <w:rPr>
          <w:lang w:val="en-CA"/>
        </w:rPr>
        <w:br/>
      </w:r>
      <w:bookmarkStart w:id="827" w:name="x1-17260r259"/>
      <w:bookmarkEnd w:id="827"/>
      <w:r>
        <w:rPr>
          <w:lang w:val="en-CA"/>
        </w:rPr>
        <w:t>  </w:t>
      </w:r>
      <w:proofErr w:type="spellStart"/>
      <w:r>
        <w:rPr>
          <w:lang w:val="en-CA"/>
        </w:rPr>
        <w:t>zoomXRange</w:t>
      </w:r>
      <w:proofErr w:type="spellEnd"/>
      <w:r>
        <w:rPr>
          <w:lang w:val="en-CA"/>
        </w:rPr>
        <w:t> = (2000, 2400) </w:t>
      </w:r>
      <w:r>
        <w:rPr>
          <w:lang w:val="en-CA"/>
        </w:rPr>
        <w:br/>
      </w:r>
      <w:bookmarkStart w:id="828" w:name="x1-17261r260"/>
      <w:bookmarkEnd w:id="828"/>
      <w:r>
        <w:rPr>
          <w:lang w:val="en-CA"/>
        </w:rPr>
        <w:t>  </w:t>
      </w:r>
      <w:proofErr w:type="spellStart"/>
      <w:r>
        <w:rPr>
          <w:lang w:val="en-CA"/>
        </w:rPr>
        <w:t>zoomYRange</w:t>
      </w:r>
      <w:proofErr w:type="spellEnd"/>
      <w:r>
        <w:rPr>
          <w:lang w:val="en-CA"/>
        </w:rPr>
        <w:t> = (182, 190) </w:t>
      </w:r>
      <w:r>
        <w:rPr>
          <w:lang w:val="en-CA"/>
        </w:rPr>
        <w:br/>
      </w:r>
      <w:bookmarkStart w:id="829" w:name="x1-17262r261"/>
      <w:bookmarkEnd w:id="829"/>
      <w:r>
        <w:rPr>
          <w:lang w:val="en-CA"/>
        </w:rPr>
        <w:t> </w:t>
      </w:r>
      <w:r>
        <w:rPr>
          <w:lang w:val="en-CA"/>
        </w:rPr>
        <w:br/>
      </w:r>
      <w:bookmarkStart w:id="830" w:name="x1-17263r262"/>
      <w:bookmarkEnd w:id="830"/>
      <w:r>
        <w:rPr>
          <w:lang w:val="en-CA"/>
        </w:rPr>
        <w:t>  for site in </w:t>
      </w:r>
      <w:proofErr w:type="spellStart"/>
      <w:r>
        <w:rPr>
          <w:lang w:val="en-CA"/>
        </w:rPr>
        <w:t>datasetObjects</w:t>
      </w:r>
      <w:proofErr w:type="spellEnd"/>
      <w:r>
        <w:rPr>
          <w:lang w:val="en-CA"/>
        </w:rPr>
        <w:t>: </w:t>
      </w:r>
      <w:r>
        <w:rPr>
          <w:lang w:val="en-CA"/>
        </w:rPr>
        <w:br/>
      </w:r>
      <w:bookmarkStart w:id="831" w:name="x1-17264r263"/>
      <w:bookmarkEnd w:id="831"/>
      <w:r>
        <w:rPr>
          <w:lang w:val="en-CA"/>
        </w:rPr>
        <w:t>    print site, </w:t>
      </w:r>
      <w:proofErr w:type="spellStart"/>
      <w:r>
        <w:rPr>
          <w:lang w:val="en-CA"/>
        </w:rPr>
        <w:t>datasetObjects</w:t>
      </w:r>
      <w:proofErr w:type="spellEnd"/>
      <w:r>
        <w:rPr>
          <w:lang w:val="en-CA"/>
        </w:rPr>
        <w:t>[site].data </w:t>
      </w:r>
      <w:r>
        <w:rPr>
          <w:lang w:val="en-CA"/>
        </w:rPr>
        <w:br/>
      </w:r>
      <w:bookmarkStart w:id="832" w:name="x1-17265r264"/>
      <w:bookmarkEnd w:id="832"/>
      <w:r>
        <w:rPr>
          <w:lang w:val="en-CA"/>
        </w:rPr>
        <w:t>    x = </w:t>
      </w:r>
      <w:proofErr w:type="spellStart"/>
      <w:r>
        <w:rPr>
          <w:lang w:val="en-CA"/>
        </w:rPr>
        <w:t>datasetObjects</w:t>
      </w:r>
      <w:proofErr w:type="spellEnd"/>
      <w:r>
        <w:rPr>
          <w:lang w:val="en-CA"/>
        </w:rPr>
        <w:t>[site].</w:t>
      </w:r>
      <w:proofErr w:type="spellStart"/>
      <w:r>
        <w:rPr>
          <w:lang w:val="en-CA"/>
        </w:rPr>
        <w:t>getAgeValues</w:t>
      </w:r>
      <w:proofErr w:type="spellEnd"/>
      <w:r>
        <w:rPr>
          <w:lang w:val="en-CA"/>
        </w:rPr>
        <w:t>() </w:t>
      </w:r>
      <w:r>
        <w:rPr>
          <w:lang w:val="en-CA"/>
        </w:rPr>
        <w:br/>
      </w:r>
      <w:bookmarkStart w:id="833" w:name="x1-17266r265"/>
      <w:bookmarkEnd w:id="833"/>
      <w:r>
        <w:rPr>
          <w:lang w:val="en-CA"/>
        </w:rPr>
        <w:t>    y = </w:t>
      </w:r>
      <w:proofErr w:type="spellStart"/>
      <w:r>
        <w:rPr>
          <w:lang w:val="en-CA"/>
        </w:rPr>
        <w:t>datasetObjects</w:t>
      </w:r>
      <w:proofErr w:type="spellEnd"/>
      <w:r>
        <w:rPr>
          <w:lang w:val="en-CA"/>
        </w:rPr>
        <w:t>[site].</w:t>
      </w:r>
      <w:proofErr w:type="spellStart"/>
      <w:r>
        <w:rPr>
          <w:lang w:val="en-CA"/>
        </w:rPr>
        <w:t>getElevationValues</w:t>
      </w:r>
      <w:proofErr w:type="spellEnd"/>
      <w:r>
        <w:rPr>
          <w:lang w:val="en-CA"/>
        </w:rPr>
        <w:t>() </w:t>
      </w:r>
      <w:r>
        <w:rPr>
          <w:lang w:val="en-CA"/>
        </w:rPr>
        <w:br/>
      </w:r>
      <w:bookmarkStart w:id="834" w:name="x1-17267r266"/>
      <w:bookmarkEnd w:id="834"/>
      <w:r>
        <w:rPr>
          <w:lang w:val="en-CA"/>
        </w:rPr>
        <w:t>    plt.plot(x, y, mapSiteToColour(site) + ’s’, label="%s" % (site), markersize=4.0) </w:t>
      </w:r>
      <w:r>
        <w:rPr>
          <w:lang w:val="en-CA"/>
        </w:rPr>
        <w:br/>
      </w:r>
      <w:bookmarkStart w:id="835" w:name="x1-17268r267"/>
      <w:bookmarkEnd w:id="835"/>
      <w:r>
        <w:rPr>
          <w:lang w:val="en-CA"/>
        </w:rPr>
        <w:t> </w:t>
      </w:r>
      <w:r>
        <w:rPr>
          <w:lang w:val="en-CA"/>
        </w:rPr>
        <w:br/>
      </w:r>
      <w:bookmarkStart w:id="836" w:name="x1-17269r268"/>
      <w:bookmarkEnd w:id="836"/>
      <w:r>
        <w:rPr>
          <w:lang w:val="en-CA"/>
        </w:rPr>
        <w:t>  for site in datasets: </w:t>
      </w:r>
      <w:r>
        <w:rPr>
          <w:lang w:val="en-CA"/>
        </w:rPr>
        <w:br/>
      </w:r>
      <w:bookmarkStart w:id="837" w:name="x1-17270r269"/>
      <w:bookmarkEnd w:id="837"/>
      <w:r>
        <w:rPr>
          <w:lang w:val="en-CA"/>
        </w:rPr>
        <w:t>    plt.plot(sorted(allAgesSampled), [datasetModels[site].getModelledElevation(age) for age in sorted(allAgesSampled)], mapSiteToColour(site), label=site+"</w:t>
      </w:r>
      <w:r>
        <w:rPr>
          <w:rFonts w:ascii="MS Gothic" w:hAnsi="MS Gothic" w:cs="MS Gothic"/>
          <w:lang w:val="en-CA"/>
        </w:rPr>
        <w:t>␣</w:t>
      </w:r>
      <w:r>
        <w:rPr>
          <w:lang w:val="en-CA"/>
        </w:rPr>
        <w:t>(model)") </w:t>
      </w:r>
      <w:r>
        <w:rPr>
          <w:lang w:val="en-CA"/>
        </w:rPr>
        <w:br/>
      </w:r>
      <w:bookmarkStart w:id="838" w:name="x1-17271r270"/>
      <w:bookmarkEnd w:id="838"/>
      <w:r>
        <w:rPr>
          <w:lang w:val="en-CA"/>
        </w:rPr>
        <w:t>    ## plot the dataset models as straight lines </w:t>
      </w:r>
      <w:r>
        <w:rPr>
          <w:lang w:val="en-CA"/>
        </w:rPr>
        <w:br/>
      </w:r>
      <w:bookmarkStart w:id="839" w:name="x1-17272r271"/>
      <w:bookmarkEnd w:id="839"/>
      <w:r>
        <w:rPr>
          <w:lang w:val="en-CA"/>
        </w:rPr>
        <w:t> </w:t>
      </w:r>
      <w:r>
        <w:rPr>
          <w:lang w:val="en-CA"/>
        </w:rPr>
        <w:br/>
      </w:r>
      <w:bookmarkStart w:id="840" w:name="x1-17273r272"/>
      <w:bookmarkEnd w:id="840"/>
      <w:r>
        <w:rPr>
          <w:lang w:val="en-CA"/>
        </w:rPr>
        <w:t>  </w:t>
      </w:r>
      <w:proofErr w:type="spellStart"/>
      <w:r>
        <w:rPr>
          <w:lang w:val="en-CA"/>
        </w:rPr>
        <w:t>siteCodeOptions</w:t>
      </w:r>
      <w:proofErr w:type="spellEnd"/>
      <w:r>
        <w:rPr>
          <w:lang w:val="en-CA"/>
        </w:rPr>
        <w:t> = [site for site in </w:t>
      </w:r>
      <w:proofErr w:type="spellStart"/>
      <w:r>
        <w:rPr>
          <w:lang w:val="en-CA"/>
        </w:rPr>
        <w:t>datasetObjects</w:t>
      </w:r>
      <w:proofErr w:type="spellEnd"/>
      <w:r>
        <w:rPr>
          <w:lang w:val="en-CA"/>
        </w:rPr>
        <w:t>] </w:t>
      </w:r>
      <w:r>
        <w:rPr>
          <w:lang w:val="en-CA"/>
        </w:rPr>
        <w:br/>
      </w:r>
      <w:bookmarkStart w:id="841" w:name="x1-17274r273"/>
      <w:bookmarkEnd w:id="841"/>
      <w:r>
        <w:rPr>
          <w:lang w:val="en-CA"/>
        </w:rPr>
        <w:t> </w:t>
      </w:r>
      <w:r>
        <w:rPr>
          <w:lang w:val="en-CA"/>
        </w:rPr>
        <w:br/>
      </w:r>
      <w:bookmarkStart w:id="842" w:name="x1-17275r274"/>
      <w:bookmarkEnd w:id="842"/>
      <w:r>
        <w:rPr>
          <w:lang w:val="en-CA"/>
        </w:rPr>
        <w:t>  </w:t>
      </w:r>
      <w:proofErr w:type="spellStart"/>
      <w:r>
        <w:rPr>
          <w:lang w:val="en-CA"/>
        </w:rPr>
        <w:t>exampleSites</w:t>
      </w:r>
      <w:proofErr w:type="spellEnd"/>
      <w:r>
        <w:rPr>
          <w:lang w:val="en-CA"/>
        </w:rPr>
        <w:t> = sample(</w:t>
      </w:r>
      <w:proofErr w:type="spellStart"/>
      <w:r>
        <w:rPr>
          <w:lang w:val="en-CA"/>
        </w:rPr>
        <w:t>siteCodeOptions</w:t>
      </w:r>
      <w:proofErr w:type="spellEnd"/>
      <w:r>
        <w:rPr>
          <w:lang w:val="en-CA"/>
        </w:rPr>
        <w:t>, 2) </w:t>
      </w:r>
      <w:r>
        <w:rPr>
          <w:lang w:val="en-CA"/>
        </w:rPr>
        <w:br/>
      </w:r>
      <w:bookmarkStart w:id="843" w:name="x1-17276r275"/>
      <w:bookmarkEnd w:id="843"/>
      <w:r>
        <w:rPr>
          <w:lang w:val="en-CA"/>
        </w:rPr>
        <w:t>  print </w:t>
      </w:r>
      <w:proofErr w:type="spellStart"/>
      <w:r>
        <w:rPr>
          <w:lang w:val="en-CA"/>
        </w:rPr>
        <w:t>exampleSites</w:t>
      </w:r>
      <w:proofErr w:type="spellEnd"/>
      <w:r>
        <w:rPr>
          <w:lang w:val="en-CA"/>
        </w:rPr>
        <w:t> </w:t>
      </w:r>
      <w:r>
        <w:rPr>
          <w:lang w:val="en-CA"/>
        </w:rPr>
        <w:br/>
      </w:r>
      <w:bookmarkStart w:id="844" w:name="x1-17277r276"/>
      <w:bookmarkEnd w:id="844"/>
      <w:r>
        <w:rPr>
          <w:lang w:val="en-CA"/>
        </w:rPr>
        <w:t> </w:t>
      </w:r>
      <w:r>
        <w:rPr>
          <w:lang w:val="en-CA"/>
        </w:rPr>
        <w:br/>
      </w:r>
      <w:bookmarkStart w:id="845" w:name="x1-17278r277"/>
      <w:bookmarkEnd w:id="845"/>
      <w:r>
        <w:rPr>
          <w:lang w:val="en-CA"/>
        </w:rPr>
        <w:t> </w:t>
      </w:r>
      <w:r>
        <w:rPr>
          <w:lang w:val="en-CA"/>
        </w:rPr>
        <w:br/>
      </w:r>
      <w:bookmarkStart w:id="846" w:name="x1-17279r278"/>
      <w:bookmarkEnd w:id="846"/>
      <w:r>
        <w:rPr>
          <w:lang w:val="en-CA"/>
        </w:rPr>
        <w:t>  for order in [’forward’, ’reverse’]: </w:t>
      </w:r>
      <w:r>
        <w:rPr>
          <w:lang w:val="en-CA"/>
        </w:rPr>
        <w:br/>
      </w:r>
      <w:bookmarkStart w:id="847" w:name="x1-17280r279"/>
      <w:bookmarkEnd w:id="847"/>
      <w:r>
        <w:rPr>
          <w:lang w:val="en-CA"/>
        </w:rPr>
        <w:t> </w:t>
      </w:r>
      <w:r>
        <w:rPr>
          <w:lang w:val="en-CA"/>
        </w:rPr>
        <w:br/>
      </w:r>
      <w:bookmarkStart w:id="848" w:name="x1-17281r280"/>
      <w:bookmarkEnd w:id="848"/>
      <w:r>
        <w:rPr>
          <w:lang w:val="en-CA"/>
        </w:rPr>
        <w:t>    if(order == ’forward’): </w:t>
      </w:r>
      <w:r>
        <w:rPr>
          <w:lang w:val="en-CA"/>
        </w:rPr>
        <w:br/>
      </w:r>
      <w:bookmarkStart w:id="849" w:name="x1-17282r281"/>
      <w:bookmarkEnd w:id="849"/>
      <w:r>
        <w:rPr>
          <w:lang w:val="en-CA"/>
        </w:rPr>
        <w:t>      direct = </w:t>
      </w:r>
      <w:proofErr w:type="spellStart"/>
      <w:r>
        <w:rPr>
          <w:lang w:val="en-CA"/>
        </w:rPr>
        <w:t>exampleSites</w:t>
      </w:r>
      <w:proofErr w:type="spellEnd"/>
      <w:r>
        <w:rPr>
          <w:lang w:val="en-CA"/>
        </w:rPr>
        <w:t>[0] </w:t>
      </w:r>
      <w:r>
        <w:rPr>
          <w:lang w:val="en-CA"/>
        </w:rPr>
        <w:br/>
      </w:r>
      <w:bookmarkStart w:id="850" w:name="x1-17283r282"/>
      <w:bookmarkEnd w:id="850"/>
      <w:r>
        <w:rPr>
          <w:lang w:val="en-CA"/>
        </w:rPr>
        <w:t>      modelled = </w:t>
      </w:r>
      <w:proofErr w:type="spellStart"/>
      <w:r>
        <w:rPr>
          <w:lang w:val="en-CA"/>
        </w:rPr>
        <w:t>exampleSites</w:t>
      </w:r>
      <w:proofErr w:type="spellEnd"/>
      <w:r>
        <w:rPr>
          <w:lang w:val="en-CA"/>
        </w:rPr>
        <w:t>[1] </w:t>
      </w:r>
      <w:r>
        <w:rPr>
          <w:lang w:val="en-CA"/>
        </w:rPr>
        <w:br/>
      </w:r>
      <w:bookmarkStart w:id="851" w:name="x1-17284r283"/>
      <w:bookmarkEnd w:id="851"/>
      <w:r>
        <w:rPr>
          <w:lang w:val="en-CA"/>
        </w:rPr>
        <w:t>    </w:t>
      </w:r>
      <w:proofErr w:type="spellStart"/>
      <w:r>
        <w:rPr>
          <w:lang w:val="en-CA"/>
        </w:rPr>
        <w:t>elif</w:t>
      </w:r>
      <w:proofErr w:type="spellEnd"/>
      <w:r>
        <w:rPr>
          <w:lang w:val="en-CA"/>
        </w:rPr>
        <w:t>(order == ’reverse’): </w:t>
      </w:r>
      <w:r>
        <w:rPr>
          <w:lang w:val="en-CA"/>
        </w:rPr>
        <w:br/>
      </w:r>
      <w:bookmarkStart w:id="852" w:name="x1-17285r284"/>
      <w:bookmarkEnd w:id="852"/>
      <w:r>
        <w:rPr>
          <w:lang w:val="en-CA"/>
        </w:rPr>
        <w:t>      direct = </w:t>
      </w:r>
      <w:proofErr w:type="spellStart"/>
      <w:r>
        <w:rPr>
          <w:lang w:val="en-CA"/>
        </w:rPr>
        <w:t>exampleSites</w:t>
      </w:r>
      <w:proofErr w:type="spellEnd"/>
      <w:r>
        <w:rPr>
          <w:lang w:val="en-CA"/>
        </w:rPr>
        <w:t>[1] </w:t>
      </w:r>
      <w:r>
        <w:rPr>
          <w:lang w:val="en-CA"/>
        </w:rPr>
        <w:br/>
      </w:r>
      <w:bookmarkStart w:id="853" w:name="x1-17286r285"/>
      <w:bookmarkEnd w:id="853"/>
      <w:r>
        <w:rPr>
          <w:lang w:val="en-CA"/>
        </w:rPr>
        <w:t>      modelled = </w:t>
      </w:r>
      <w:proofErr w:type="spellStart"/>
      <w:r>
        <w:rPr>
          <w:lang w:val="en-CA"/>
        </w:rPr>
        <w:t>exampleSites</w:t>
      </w:r>
      <w:proofErr w:type="spellEnd"/>
      <w:r>
        <w:rPr>
          <w:lang w:val="en-CA"/>
        </w:rPr>
        <w:t>[0] </w:t>
      </w:r>
      <w:r>
        <w:rPr>
          <w:lang w:val="en-CA"/>
        </w:rPr>
        <w:br/>
      </w:r>
      <w:bookmarkStart w:id="854" w:name="x1-17287r286"/>
      <w:bookmarkEnd w:id="854"/>
      <w:r>
        <w:rPr>
          <w:lang w:val="en-CA"/>
        </w:rPr>
        <w:t>    agesToConsider = [age for age in sorted(allAgesSampled) if ( ((age &gt;= min(zoomXRange))and(age &lt;= max(zoomXRange))) and (datasetModels[direct].ageValueInRawData(age) and datasetModels[modelled].ageValueIsInRangeCoveredByModel(age)) )] </w:t>
      </w:r>
      <w:r>
        <w:rPr>
          <w:lang w:val="en-CA"/>
        </w:rPr>
        <w:br/>
      </w:r>
      <w:bookmarkStart w:id="855" w:name="x1-17288r287"/>
      <w:bookmarkEnd w:id="855"/>
      <w:r>
        <w:rPr>
          <w:lang w:val="en-CA"/>
        </w:rPr>
        <w:t> </w:t>
      </w:r>
      <w:r>
        <w:rPr>
          <w:lang w:val="en-CA"/>
        </w:rPr>
        <w:br/>
      </w:r>
      <w:bookmarkStart w:id="856" w:name="x1-17289r288"/>
      <w:bookmarkEnd w:id="856"/>
      <w:r>
        <w:rPr>
          <w:lang w:val="en-CA"/>
        </w:rPr>
        <w:t>    for age in </w:t>
      </w:r>
      <w:proofErr w:type="spellStart"/>
      <w:r>
        <w:rPr>
          <w:lang w:val="en-CA"/>
        </w:rPr>
        <w:t>agesToConsider</w:t>
      </w:r>
      <w:proofErr w:type="spellEnd"/>
      <w:r>
        <w:rPr>
          <w:lang w:val="en-CA"/>
        </w:rPr>
        <w:t>: </w:t>
      </w:r>
      <w:r>
        <w:rPr>
          <w:lang w:val="en-CA"/>
        </w:rPr>
        <w:br/>
      </w:r>
      <w:bookmarkStart w:id="857" w:name="x1-17290r289"/>
      <w:bookmarkEnd w:id="857"/>
      <w:r>
        <w:rPr>
          <w:lang w:val="en-CA"/>
        </w:rPr>
        <w:t>      print age </w:t>
      </w:r>
      <w:r>
        <w:rPr>
          <w:lang w:val="en-CA"/>
        </w:rPr>
        <w:br/>
      </w:r>
      <w:bookmarkStart w:id="858" w:name="x1-17291r290"/>
      <w:bookmarkEnd w:id="858"/>
      <w:r>
        <w:rPr>
          <w:lang w:val="en-CA"/>
        </w:rPr>
        <w:t> </w:t>
      </w:r>
      <w:r>
        <w:rPr>
          <w:lang w:val="en-CA"/>
        </w:rPr>
        <w:br/>
      </w:r>
      <w:bookmarkStart w:id="859" w:name="x1-17292r291"/>
      <w:bookmarkEnd w:id="859"/>
      <w:r>
        <w:rPr>
          <w:lang w:val="en-CA"/>
        </w:rPr>
        <w:t>    </w:t>
      </w:r>
      <w:proofErr w:type="spellStart"/>
      <w:r>
        <w:rPr>
          <w:lang w:val="en-CA"/>
        </w:rPr>
        <w:t>demoComparisonPoint</w:t>
      </w:r>
      <w:proofErr w:type="spellEnd"/>
      <w:r>
        <w:rPr>
          <w:lang w:val="en-CA"/>
        </w:rPr>
        <w:t> = </w:t>
      </w:r>
      <w:proofErr w:type="spellStart"/>
      <w:r>
        <w:rPr>
          <w:lang w:val="en-CA"/>
        </w:rPr>
        <w:t>random.choice</w:t>
      </w:r>
      <w:proofErr w:type="spellEnd"/>
      <w:r>
        <w:rPr>
          <w:lang w:val="en-CA"/>
        </w:rPr>
        <w:t>(</w:t>
      </w:r>
      <w:proofErr w:type="spellStart"/>
      <w:r>
        <w:rPr>
          <w:lang w:val="en-CA"/>
        </w:rPr>
        <w:t>agesToConsider</w:t>
      </w:r>
      <w:proofErr w:type="spellEnd"/>
      <w:r>
        <w:rPr>
          <w:lang w:val="en-CA"/>
        </w:rPr>
        <w:t>) </w:t>
      </w:r>
      <w:r>
        <w:rPr>
          <w:lang w:val="en-CA"/>
        </w:rPr>
        <w:br/>
      </w:r>
      <w:bookmarkStart w:id="860" w:name="x1-17293r292"/>
      <w:bookmarkEnd w:id="860"/>
      <w:r>
        <w:rPr>
          <w:lang w:val="en-CA"/>
        </w:rPr>
        <w:t>    print "-&gt;</w:t>
      </w:r>
      <w:r>
        <w:rPr>
          <w:rFonts w:ascii="MS Gothic" w:hAnsi="MS Gothic" w:cs="MS Gothic"/>
          <w:lang w:val="en-CA"/>
        </w:rPr>
        <w:t>␣</w:t>
      </w:r>
      <w:r>
        <w:rPr>
          <w:lang w:val="en-CA"/>
        </w:rPr>
        <w:t>", </w:t>
      </w:r>
      <w:proofErr w:type="spellStart"/>
      <w:r>
        <w:rPr>
          <w:lang w:val="en-CA"/>
        </w:rPr>
        <w:t>demoComparisonPoint</w:t>
      </w:r>
      <w:proofErr w:type="spellEnd"/>
      <w:r>
        <w:rPr>
          <w:lang w:val="en-CA"/>
        </w:rPr>
        <w:t> </w:t>
      </w:r>
      <w:r>
        <w:rPr>
          <w:lang w:val="en-CA"/>
        </w:rPr>
        <w:br/>
      </w:r>
      <w:bookmarkStart w:id="861" w:name="x1-17294r293"/>
      <w:bookmarkEnd w:id="861"/>
      <w:r>
        <w:rPr>
          <w:lang w:val="en-CA"/>
        </w:rPr>
        <w:t> </w:t>
      </w:r>
      <w:r>
        <w:rPr>
          <w:lang w:val="en-CA"/>
        </w:rPr>
        <w:br/>
      </w:r>
      <w:bookmarkStart w:id="862" w:name="x1-17295r294"/>
      <w:bookmarkEnd w:id="862"/>
      <w:r>
        <w:rPr>
          <w:lang w:val="en-CA"/>
        </w:rPr>
        <w:t> </w:t>
      </w:r>
      <w:r>
        <w:rPr>
          <w:lang w:val="en-CA"/>
        </w:rPr>
        <w:br/>
      </w:r>
      <w:bookmarkStart w:id="863" w:name="x1-17296r295"/>
      <w:bookmarkEnd w:id="863"/>
      <w:r>
        <w:rPr>
          <w:lang w:val="en-CA"/>
        </w:rPr>
        <w:t>    directElevation = datasetObjects[direct].getElevationByGivenAge(demoComparisonPoint) </w:t>
      </w:r>
      <w:r>
        <w:rPr>
          <w:lang w:val="en-CA"/>
        </w:rPr>
        <w:br/>
      </w:r>
      <w:bookmarkStart w:id="864" w:name="x1-17297r296"/>
      <w:bookmarkEnd w:id="864"/>
      <w:r>
        <w:rPr>
          <w:lang w:val="en-CA"/>
        </w:rPr>
        <w:t>    modelledElevation = datasetModels[modelled].getModelledElevation(demoComparisonPo</w:t>
      </w:r>
      <w:r>
        <w:rPr>
          <w:lang w:val="en-CA"/>
        </w:rPr>
        <w:lastRenderedPageBreak/>
        <w:t>int) </w:t>
      </w:r>
      <w:r>
        <w:rPr>
          <w:lang w:val="en-CA"/>
        </w:rPr>
        <w:br/>
      </w:r>
      <w:bookmarkStart w:id="865" w:name="x1-17298r297"/>
      <w:bookmarkEnd w:id="865"/>
      <w:r>
        <w:rPr>
          <w:lang w:val="en-CA"/>
        </w:rPr>
        <w:t> </w:t>
      </w:r>
      <w:r>
        <w:rPr>
          <w:lang w:val="en-CA"/>
        </w:rPr>
        <w:br/>
      </w:r>
      <w:bookmarkStart w:id="866" w:name="x1-17299r298"/>
      <w:bookmarkEnd w:id="866"/>
      <w:r>
        <w:rPr>
          <w:lang w:val="en-CA"/>
        </w:rPr>
        <w:t>    print "Direct</w:t>
      </w:r>
      <w:r>
        <w:rPr>
          <w:rFonts w:ascii="MS Gothic" w:hAnsi="MS Gothic" w:cs="MS Gothic"/>
          <w:lang w:val="en-CA"/>
        </w:rPr>
        <w:t>␣</w:t>
      </w:r>
      <w:r>
        <w:rPr>
          <w:lang w:val="en-CA"/>
        </w:rPr>
        <w:t>[%s]:" % direct, </w:t>
      </w:r>
      <w:proofErr w:type="spellStart"/>
      <w:r>
        <w:rPr>
          <w:lang w:val="en-CA"/>
        </w:rPr>
        <w:t>directElevation</w:t>
      </w:r>
      <w:proofErr w:type="spellEnd"/>
      <w:r>
        <w:rPr>
          <w:lang w:val="en-CA"/>
        </w:rPr>
        <w:t> </w:t>
      </w:r>
      <w:r>
        <w:rPr>
          <w:lang w:val="en-CA"/>
        </w:rPr>
        <w:br/>
      </w:r>
      <w:bookmarkStart w:id="867" w:name="x1-17300r299"/>
      <w:bookmarkEnd w:id="867"/>
      <w:r>
        <w:rPr>
          <w:lang w:val="en-CA"/>
        </w:rPr>
        <w:t>    print "Modelled</w:t>
      </w:r>
      <w:r>
        <w:rPr>
          <w:rFonts w:ascii="MS Gothic" w:hAnsi="MS Gothic" w:cs="MS Gothic"/>
          <w:lang w:val="en-CA"/>
        </w:rPr>
        <w:t>␣</w:t>
      </w:r>
      <w:r>
        <w:rPr>
          <w:lang w:val="en-CA"/>
        </w:rPr>
        <w:t>[%s]:" % modelled, </w:t>
      </w:r>
      <w:proofErr w:type="spellStart"/>
      <w:r>
        <w:rPr>
          <w:lang w:val="en-CA"/>
        </w:rPr>
        <w:t>modelledElevation</w:t>
      </w:r>
      <w:proofErr w:type="spellEnd"/>
      <w:r>
        <w:rPr>
          <w:lang w:val="en-CA"/>
        </w:rPr>
        <w:t> </w:t>
      </w:r>
      <w:r>
        <w:rPr>
          <w:lang w:val="en-CA"/>
        </w:rPr>
        <w:br/>
      </w:r>
      <w:bookmarkStart w:id="868" w:name="x1-17301r300"/>
      <w:bookmarkEnd w:id="868"/>
      <w:r>
        <w:rPr>
          <w:lang w:val="en-CA"/>
        </w:rPr>
        <w:t> </w:t>
      </w:r>
      <w:r>
        <w:rPr>
          <w:lang w:val="en-CA"/>
        </w:rPr>
        <w:br/>
      </w:r>
      <w:bookmarkStart w:id="869" w:name="x1-17302r301"/>
      <w:bookmarkEnd w:id="869"/>
      <w:r>
        <w:rPr>
          <w:lang w:val="en-CA"/>
        </w:rPr>
        <w:t>    ##plt.plot([demoComparisonPoint, demoComparisonPoint], [directElevation, modelledElevation], "%s" % mapSiteToColour(direct), linewidth=3.0) </w:t>
      </w:r>
      <w:r>
        <w:rPr>
          <w:lang w:val="en-CA"/>
        </w:rPr>
        <w:br/>
      </w:r>
      <w:bookmarkStart w:id="870" w:name="x1-17303r302"/>
      <w:bookmarkEnd w:id="870"/>
      <w:r>
        <w:rPr>
          <w:lang w:val="en-CA"/>
        </w:rPr>
        <w:t>    plt.plot([demoComparisonPoint, demoComparisonPoint], [directElevation, modelledElevation], "%s-." % mapSiteToColour(direct), linewidth=2.0) </w:t>
      </w:r>
      <w:r>
        <w:rPr>
          <w:lang w:val="en-CA"/>
        </w:rPr>
        <w:br/>
      </w:r>
      <w:bookmarkStart w:id="871" w:name="x1-17304r303"/>
      <w:bookmarkEnd w:id="871"/>
      <w:r>
        <w:rPr>
          <w:lang w:val="en-CA"/>
        </w:rPr>
        <w:t> </w:t>
      </w:r>
      <w:r>
        <w:rPr>
          <w:lang w:val="en-CA"/>
        </w:rPr>
        <w:br/>
      </w:r>
      <w:bookmarkStart w:id="872" w:name="x1-17305r304"/>
      <w:bookmarkEnd w:id="872"/>
      <w:r>
        <w:rPr>
          <w:lang w:val="en-CA"/>
        </w:rPr>
        <w:t>  ##’--’ </w:t>
      </w:r>
      <w:r>
        <w:rPr>
          <w:lang w:val="en-CA"/>
        </w:rPr>
        <w:br/>
      </w:r>
      <w:bookmarkStart w:id="873" w:name="x1-17306r305"/>
      <w:bookmarkEnd w:id="873"/>
      <w:r>
        <w:rPr>
          <w:lang w:val="en-CA"/>
        </w:rPr>
        <w:t>  ##</w:t>
      </w:r>
      <w:proofErr w:type="spellStart"/>
      <w:r>
        <w:rPr>
          <w:lang w:val="en-CA"/>
        </w:rPr>
        <w:t>plt.title</w:t>
      </w:r>
      <w:proofErr w:type="spellEnd"/>
      <w:r>
        <w:rPr>
          <w:lang w:val="en-CA"/>
        </w:rPr>
        <w:t>("Plot of Elevation by Age\</w:t>
      </w:r>
      <w:proofErr w:type="spellStart"/>
      <w:r>
        <w:rPr>
          <w:lang w:val="en-CA"/>
        </w:rPr>
        <w:t>nRaw</w:t>
      </w:r>
      <w:proofErr w:type="spellEnd"/>
      <w:r>
        <w:rPr>
          <w:lang w:val="en-CA"/>
        </w:rPr>
        <w:t> Data with Model") </w:t>
      </w:r>
      <w:r>
        <w:rPr>
          <w:lang w:val="en-CA"/>
        </w:rPr>
        <w:br/>
      </w:r>
      <w:bookmarkStart w:id="874" w:name="x1-17307r306"/>
      <w:bookmarkEnd w:id="874"/>
      <w:r>
        <w:rPr>
          <w:lang w:val="en-CA"/>
        </w:rPr>
        <w:t>  </w:t>
      </w:r>
      <w:proofErr w:type="spellStart"/>
      <w:r>
        <w:rPr>
          <w:lang w:val="en-CA"/>
        </w:rPr>
        <w:t>plt.ylabel</w:t>
      </w:r>
      <w:proofErr w:type="spellEnd"/>
      <w:r>
        <w:rPr>
          <w:lang w:val="en-CA"/>
        </w:rPr>
        <w:t>(’Elevation</w:t>
      </w:r>
      <w:r>
        <w:rPr>
          <w:rFonts w:ascii="MS Gothic" w:hAnsi="MS Gothic" w:cs="MS Gothic"/>
          <w:lang w:val="en-CA"/>
        </w:rPr>
        <w:t>␣</w:t>
      </w:r>
      <w:r>
        <w:rPr>
          <w:lang w:val="en-CA"/>
        </w:rPr>
        <w:t>(m</w:t>
      </w:r>
      <w:r>
        <w:rPr>
          <w:rFonts w:ascii="MS Gothic" w:hAnsi="MS Gothic" w:cs="MS Gothic"/>
          <w:lang w:val="en-CA"/>
        </w:rPr>
        <w:t>␣</w:t>
      </w:r>
      <w:r>
        <w:rPr>
          <w:lang w:val="en-CA"/>
        </w:rPr>
        <w:t>IGLD1985)’) </w:t>
      </w:r>
      <w:r>
        <w:rPr>
          <w:lang w:val="en-CA"/>
        </w:rPr>
        <w:br/>
      </w:r>
      <w:bookmarkStart w:id="875" w:name="x1-17308r307"/>
      <w:bookmarkEnd w:id="875"/>
      <w:r>
        <w:rPr>
          <w:lang w:val="en-CA"/>
        </w:rPr>
        <w:t>  </w:t>
      </w:r>
      <w:proofErr w:type="spellStart"/>
      <w:r>
        <w:rPr>
          <w:lang w:val="en-CA"/>
        </w:rPr>
        <w:t>plt.xlabel</w:t>
      </w:r>
      <w:proofErr w:type="spellEnd"/>
      <w:r>
        <w:rPr>
          <w:lang w:val="en-CA"/>
        </w:rPr>
        <w:t>(’</w:t>
      </w:r>
      <w:proofErr w:type="spellStart"/>
      <w:r>
        <w:rPr>
          <w:lang w:val="en-CA"/>
        </w:rPr>
        <w:t>Age</w:t>
      </w:r>
      <w:r>
        <w:rPr>
          <w:rFonts w:ascii="MS Gothic" w:hAnsi="MS Gothic" w:cs="MS Gothic"/>
          <w:lang w:val="en-CA"/>
        </w:rPr>
        <w:t>␣</w:t>
      </w:r>
      <w:r>
        <w:rPr>
          <w:lang w:val="en-CA"/>
        </w:rPr>
        <w:t>Before</w:t>
      </w:r>
      <w:r>
        <w:rPr>
          <w:rFonts w:ascii="MS Gothic" w:hAnsi="MS Gothic" w:cs="MS Gothic"/>
          <w:lang w:val="en-CA"/>
        </w:rPr>
        <w:t>␣</w:t>
      </w:r>
      <w:r>
        <w:rPr>
          <w:lang w:val="en-CA"/>
        </w:rPr>
        <w:t>Present</w:t>
      </w:r>
      <w:proofErr w:type="spellEnd"/>
      <w:r>
        <w:rPr>
          <w:rFonts w:ascii="MS Gothic" w:hAnsi="MS Gothic" w:cs="MS Gothic"/>
          <w:lang w:val="en-CA"/>
        </w:rPr>
        <w:t>␣</w:t>
      </w:r>
      <w:r>
        <w:rPr>
          <w:lang w:val="en-CA"/>
        </w:rPr>
        <w:t>(years)’) </w:t>
      </w:r>
      <w:r>
        <w:rPr>
          <w:lang w:val="en-CA"/>
        </w:rPr>
        <w:br/>
      </w:r>
      <w:bookmarkStart w:id="876" w:name="x1-17309r308"/>
      <w:bookmarkEnd w:id="876"/>
      <w:r>
        <w:rPr>
          <w:lang w:val="en-CA"/>
        </w:rPr>
        <w:t>  plt.axis((zoomXRange[0], zoomXRange[1],zoomYRange[0],zoomYRange[1])) </w:t>
      </w:r>
      <w:r>
        <w:rPr>
          <w:lang w:val="en-CA"/>
        </w:rPr>
        <w:br/>
      </w:r>
      <w:bookmarkStart w:id="877" w:name="x1-17310r309"/>
      <w:bookmarkEnd w:id="877"/>
      <w:r>
        <w:rPr>
          <w:lang w:val="en-CA"/>
        </w:rPr>
        <w:t>  </w:t>
      </w:r>
      <w:proofErr w:type="spellStart"/>
      <w:r>
        <w:rPr>
          <w:lang w:val="en-CA"/>
        </w:rPr>
        <w:t>plt.legend</w:t>
      </w:r>
      <w:proofErr w:type="spellEnd"/>
      <w:r>
        <w:rPr>
          <w:lang w:val="en-CA"/>
        </w:rPr>
        <w:t>(</w:t>
      </w:r>
      <w:proofErr w:type="spellStart"/>
      <w:r>
        <w:rPr>
          <w:lang w:val="en-CA"/>
        </w:rPr>
        <w:t>loc</w:t>
      </w:r>
      <w:proofErr w:type="spellEnd"/>
      <w:r>
        <w:rPr>
          <w:lang w:val="en-CA"/>
        </w:rPr>
        <w:t>=2, prop={’size’: 7}) </w:t>
      </w:r>
      <w:r>
        <w:rPr>
          <w:lang w:val="en-CA"/>
        </w:rPr>
        <w:br/>
      </w:r>
      <w:bookmarkStart w:id="878" w:name="x1-17311r310"/>
      <w:bookmarkEnd w:id="878"/>
      <w:r>
        <w:rPr>
          <w:lang w:val="en-CA"/>
        </w:rPr>
        <w:t>  </w:t>
      </w:r>
      <w:proofErr w:type="spellStart"/>
      <w:r>
        <w:rPr>
          <w:lang w:val="en-CA"/>
        </w:rPr>
        <w:t>plt.savefig</w:t>
      </w:r>
      <w:proofErr w:type="spellEnd"/>
      <w:r>
        <w:rPr>
          <w:lang w:val="en-CA"/>
        </w:rPr>
        <w:t>(’./theDataZoomed.png’) </w:t>
      </w:r>
      <w:r>
        <w:rPr>
          <w:lang w:val="en-CA"/>
        </w:rPr>
        <w:br/>
      </w:r>
      <w:bookmarkStart w:id="879" w:name="x1-17312r311"/>
      <w:bookmarkEnd w:id="879"/>
      <w:r>
        <w:rPr>
          <w:lang w:val="en-CA"/>
        </w:rPr>
        <w:t>  </w:t>
      </w:r>
      <w:proofErr w:type="spellStart"/>
      <w:r>
        <w:rPr>
          <w:lang w:val="en-CA"/>
        </w:rPr>
        <w:t>plt.close</w:t>
      </w:r>
      <w:proofErr w:type="spellEnd"/>
      <w:r>
        <w:rPr>
          <w:lang w:val="en-CA"/>
        </w:rPr>
        <w:t>() </w:t>
      </w:r>
      <w:r>
        <w:rPr>
          <w:lang w:val="en-CA"/>
        </w:rPr>
        <w:br/>
      </w:r>
      <w:bookmarkStart w:id="880" w:name="x1-17313r312"/>
      <w:bookmarkEnd w:id="880"/>
      <w:r>
        <w:rPr>
          <w:lang w:val="en-CA"/>
        </w:rPr>
        <w:t>  ############################################################################ </w:t>
      </w:r>
      <w:r>
        <w:rPr>
          <w:lang w:val="en-CA"/>
        </w:rPr>
        <w:br/>
      </w:r>
      <w:bookmarkStart w:id="881" w:name="x1-17314r313"/>
      <w:bookmarkEnd w:id="881"/>
      <w:r>
        <w:rPr>
          <w:lang w:val="en-CA"/>
        </w:rPr>
        <w:t> </w:t>
      </w:r>
      <w:r>
        <w:rPr>
          <w:lang w:val="en-CA"/>
        </w:rPr>
        <w:br/>
      </w:r>
      <w:bookmarkStart w:id="882" w:name="x1-17315r314"/>
      <w:bookmarkEnd w:id="882"/>
      <w:r>
        <w:rPr>
          <w:lang w:val="en-CA"/>
        </w:rPr>
        <w:t> </w:t>
      </w:r>
      <w:r>
        <w:rPr>
          <w:lang w:val="en-CA"/>
        </w:rPr>
        <w:br/>
      </w:r>
      <w:bookmarkStart w:id="883" w:name="x1-17316r315"/>
      <w:bookmarkEnd w:id="883"/>
      <w:r>
        <w:rPr>
          <w:lang w:val="en-CA"/>
        </w:rPr>
        <w:t>  ############################################################################ </w:t>
      </w:r>
      <w:r>
        <w:rPr>
          <w:lang w:val="en-CA"/>
        </w:rPr>
        <w:br/>
      </w:r>
      <w:bookmarkStart w:id="884" w:name="x1-17317r316"/>
      <w:bookmarkEnd w:id="884"/>
      <w:r>
        <w:rPr>
          <w:lang w:val="en-CA"/>
        </w:rPr>
        <w:t>  ## create a list of the shortform name of all the sites, then use ########## </w:t>
      </w:r>
      <w:r>
        <w:rPr>
          <w:lang w:val="en-CA"/>
        </w:rPr>
        <w:br/>
      </w:r>
      <w:bookmarkStart w:id="885" w:name="x1-17318r317"/>
      <w:bookmarkEnd w:id="885"/>
      <w:r>
        <w:rPr>
          <w:lang w:val="en-CA"/>
        </w:rPr>
        <w:t>  ## itertools to make a list of the sites!, all possible combinations of #### </w:t>
      </w:r>
      <w:r>
        <w:rPr>
          <w:lang w:val="en-CA"/>
        </w:rPr>
        <w:br/>
      </w:r>
      <w:bookmarkStart w:id="886" w:name="x1-17319r318"/>
      <w:bookmarkEnd w:id="886"/>
      <w:r>
        <w:rPr>
          <w:lang w:val="en-CA"/>
        </w:rPr>
        <w:t>  ## sites ################################################################### </w:t>
      </w:r>
      <w:r>
        <w:rPr>
          <w:lang w:val="en-CA"/>
        </w:rPr>
        <w:br/>
      </w:r>
      <w:bookmarkStart w:id="887" w:name="x1-17320r319"/>
      <w:bookmarkEnd w:id="887"/>
      <w:r>
        <w:rPr>
          <w:lang w:val="en-CA"/>
        </w:rPr>
        <w:t> </w:t>
      </w:r>
      <w:r>
        <w:rPr>
          <w:lang w:val="en-CA"/>
        </w:rPr>
        <w:br/>
      </w:r>
      <w:bookmarkStart w:id="888" w:name="x1-17321r320"/>
      <w:bookmarkEnd w:id="888"/>
      <w:r>
        <w:rPr>
          <w:lang w:val="en-CA"/>
        </w:rPr>
        <w:t> </w:t>
      </w:r>
      <w:r>
        <w:rPr>
          <w:lang w:val="en-CA"/>
        </w:rPr>
        <w:br/>
      </w:r>
      <w:bookmarkStart w:id="889" w:name="x1-17322r321"/>
      <w:bookmarkEnd w:id="889"/>
      <w:r>
        <w:rPr>
          <w:lang w:val="en-CA"/>
        </w:rPr>
        <w:t>  ## </w:t>
      </w:r>
      <w:proofErr w:type="spellStart"/>
      <w:r>
        <w:rPr>
          <w:lang w:val="en-CA"/>
        </w:rPr>
        <w:t>ie</w:t>
      </w:r>
      <w:proofErr w:type="spellEnd"/>
      <w:r>
        <w:rPr>
          <w:lang w:val="en-CA"/>
        </w:rPr>
        <w:t> [A,B,C] -&gt; [[A,B], [B,C], [C, A]] </w:t>
      </w:r>
      <w:r>
        <w:rPr>
          <w:lang w:val="en-CA"/>
        </w:rPr>
        <w:br/>
      </w:r>
      <w:bookmarkStart w:id="890" w:name="x1-17323r322"/>
      <w:bookmarkEnd w:id="890"/>
      <w:r>
        <w:rPr>
          <w:lang w:val="en-CA"/>
        </w:rPr>
        <w:t>  sites = [ds for ds in </w:t>
      </w:r>
      <w:proofErr w:type="spellStart"/>
      <w:r>
        <w:rPr>
          <w:lang w:val="en-CA"/>
        </w:rPr>
        <w:t>datasetObjects</w:t>
      </w:r>
      <w:proofErr w:type="spellEnd"/>
      <w:r>
        <w:rPr>
          <w:lang w:val="en-CA"/>
        </w:rPr>
        <w:t>] </w:t>
      </w:r>
      <w:r>
        <w:rPr>
          <w:lang w:val="en-CA"/>
        </w:rPr>
        <w:br/>
      </w:r>
      <w:bookmarkStart w:id="891" w:name="x1-17324r323"/>
      <w:bookmarkEnd w:id="891"/>
      <w:r>
        <w:rPr>
          <w:lang w:val="en-CA"/>
        </w:rPr>
        <w:t>  </w:t>
      </w:r>
      <w:proofErr w:type="spellStart"/>
      <w:r>
        <w:rPr>
          <w:lang w:val="en-CA"/>
        </w:rPr>
        <w:t>siteCombinations</w:t>
      </w:r>
      <w:proofErr w:type="spellEnd"/>
      <w:r>
        <w:rPr>
          <w:lang w:val="en-CA"/>
        </w:rPr>
        <w:t> = list(</w:t>
      </w:r>
      <w:proofErr w:type="spellStart"/>
      <w:r>
        <w:rPr>
          <w:lang w:val="en-CA"/>
        </w:rPr>
        <w:t>itertools.combinations</w:t>
      </w:r>
      <w:proofErr w:type="spellEnd"/>
      <w:r>
        <w:rPr>
          <w:lang w:val="en-CA"/>
        </w:rPr>
        <w:t>(sites, 2)) </w:t>
      </w:r>
      <w:r>
        <w:rPr>
          <w:lang w:val="en-CA"/>
        </w:rPr>
        <w:br/>
      </w:r>
      <w:bookmarkStart w:id="892" w:name="x1-17325r324"/>
      <w:bookmarkEnd w:id="892"/>
      <w:r>
        <w:rPr>
          <w:lang w:val="en-CA"/>
        </w:rPr>
        <w:t>  ############################################################################ </w:t>
      </w:r>
      <w:r>
        <w:rPr>
          <w:lang w:val="en-CA"/>
        </w:rPr>
        <w:br/>
      </w:r>
      <w:bookmarkStart w:id="893" w:name="x1-17326r325"/>
      <w:bookmarkEnd w:id="893"/>
      <w:r>
        <w:rPr>
          <w:lang w:val="en-CA"/>
        </w:rPr>
        <w:t> </w:t>
      </w:r>
      <w:r>
        <w:rPr>
          <w:lang w:val="en-CA"/>
        </w:rPr>
        <w:br/>
      </w:r>
      <w:bookmarkStart w:id="894" w:name="x1-17327r326"/>
      <w:bookmarkEnd w:id="894"/>
      <w:r>
        <w:rPr>
          <w:lang w:val="en-CA"/>
        </w:rPr>
        <w:t>  for combo in </w:t>
      </w:r>
      <w:proofErr w:type="spellStart"/>
      <w:r>
        <w:rPr>
          <w:lang w:val="en-CA"/>
        </w:rPr>
        <w:t>siteCombinations</w:t>
      </w:r>
      <w:proofErr w:type="spellEnd"/>
      <w:r>
        <w:rPr>
          <w:lang w:val="en-CA"/>
        </w:rPr>
        <w:t>: </w:t>
      </w:r>
      <w:r>
        <w:rPr>
          <w:lang w:val="en-CA"/>
        </w:rPr>
        <w:br/>
      </w:r>
      <w:bookmarkStart w:id="895" w:name="x1-17328r327"/>
      <w:bookmarkEnd w:id="895"/>
      <w:r>
        <w:rPr>
          <w:lang w:val="en-CA"/>
        </w:rPr>
        <w:t>    print combo </w:t>
      </w:r>
      <w:r>
        <w:rPr>
          <w:lang w:val="en-CA"/>
        </w:rPr>
        <w:br/>
      </w:r>
      <w:bookmarkStart w:id="896" w:name="x1-17329r328"/>
      <w:bookmarkEnd w:id="896"/>
      <w:r>
        <w:rPr>
          <w:lang w:val="en-CA"/>
        </w:rPr>
        <w:t>    for </w:t>
      </w:r>
      <w:proofErr w:type="spellStart"/>
      <w:r>
        <w:rPr>
          <w:lang w:val="en-CA"/>
        </w:rPr>
        <w:t>i</w:t>
      </w:r>
      <w:proofErr w:type="spellEnd"/>
      <w:r>
        <w:rPr>
          <w:lang w:val="en-CA"/>
        </w:rPr>
        <w:t> in range(</w:t>
      </w:r>
      <w:proofErr w:type="spellStart"/>
      <w:r>
        <w:rPr>
          <w:lang w:val="en-CA"/>
        </w:rPr>
        <w:t>len</w:t>
      </w:r>
      <w:proofErr w:type="spellEnd"/>
      <w:r>
        <w:rPr>
          <w:lang w:val="en-CA"/>
        </w:rPr>
        <w:t>(combo)): </w:t>
      </w:r>
      <w:r>
        <w:rPr>
          <w:lang w:val="en-CA"/>
        </w:rPr>
        <w:br/>
      </w:r>
      <w:bookmarkStart w:id="897" w:name="x1-17330r329"/>
      <w:bookmarkEnd w:id="897"/>
      <w:r>
        <w:rPr>
          <w:lang w:val="en-CA"/>
        </w:rPr>
        <w:t>      print </w:t>
      </w:r>
      <w:proofErr w:type="spellStart"/>
      <w:r>
        <w:rPr>
          <w:lang w:val="en-CA"/>
        </w:rPr>
        <w:t>i</w:t>
      </w:r>
      <w:proofErr w:type="spellEnd"/>
      <w:r>
        <w:rPr>
          <w:lang w:val="en-CA"/>
        </w:rPr>
        <w:t>, combo[</w:t>
      </w:r>
      <w:proofErr w:type="spellStart"/>
      <w:r>
        <w:rPr>
          <w:lang w:val="en-CA"/>
        </w:rPr>
        <w:t>i</w:t>
      </w:r>
      <w:proofErr w:type="spellEnd"/>
      <w:r>
        <w:rPr>
          <w:lang w:val="en-CA"/>
        </w:rPr>
        <w:t>] </w:t>
      </w:r>
      <w:r>
        <w:rPr>
          <w:lang w:val="en-CA"/>
        </w:rPr>
        <w:br/>
      </w:r>
      <w:bookmarkStart w:id="898" w:name="x1-17331r330"/>
      <w:bookmarkEnd w:id="898"/>
      <w:r>
        <w:rPr>
          <w:lang w:val="en-CA"/>
        </w:rPr>
        <w:t> </w:t>
      </w:r>
      <w:r>
        <w:rPr>
          <w:lang w:val="en-CA"/>
        </w:rPr>
        <w:br/>
      </w:r>
      <w:bookmarkStart w:id="899" w:name="x1-17332r331"/>
      <w:bookmarkEnd w:id="899"/>
      <w:r>
        <w:rPr>
          <w:lang w:val="en-CA"/>
        </w:rPr>
        <w:t> </w:t>
      </w:r>
      <w:r>
        <w:rPr>
          <w:lang w:val="en-CA"/>
        </w:rPr>
        <w:br/>
      </w:r>
      <w:bookmarkStart w:id="900" w:name="x1-17333r332"/>
      <w:bookmarkEnd w:id="900"/>
      <w:r>
        <w:rPr>
          <w:lang w:val="en-CA"/>
        </w:rPr>
        <w:t> </w:t>
      </w:r>
      <w:r>
        <w:rPr>
          <w:lang w:val="en-CA"/>
        </w:rPr>
        <w:br/>
      </w:r>
      <w:bookmarkStart w:id="901" w:name="x1-17334r333"/>
      <w:bookmarkEnd w:id="901"/>
      <w:r>
        <w:rPr>
          <w:lang w:val="en-CA"/>
        </w:rPr>
        <w:t> </w:t>
      </w:r>
      <w:r>
        <w:rPr>
          <w:lang w:val="en-CA"/>
        </w:rPr>
        <w:br/>
      </w:r>
      <w:bookmarkStart w:id="902" w:name="x1-17335r334"/>
      <w:bookmarkEnd w:id="902"/>
      <w:r>
        <w:rPr>
          <w:lang w:val="en-CA"/>
        </w:rPr>
        <w:t> </w:t>
      </w:r>
      <w:r>
        <w:rPr>
          <w:lang w:val="en-CA"/>
        </w:rPr>
        <w:br/>
      </w:r>
      <w:bookmarkStart w:id="903" w:name="x1-17336r335"/>
      <w:bookmarkEnd w:id="903"/>
      <w:r>
        <w:rPr>
          <w:lang w:val="en-CA"/>
        </w:rPr>
        <w:t> </w:t>
      </w:r>
      <w:r>
        <w:rPr>
          <w:lang w:val="en-CA"/>
        </w:rPr>
        <w:br/>
      </w:r>
      <w:bookmarkStart w:id="904" w:name="x1-17337r336"/>
      <w:bookmarkEnd w:id="904"/>
      <w:r>
        <w:rPr>
          <w:lang w:val="en-CA"/>
        </w:rPr>
        <w:t> </w:t>
      </w:r>
      <w:r>
        <w:rPr>
          <w:lang w:val="en-CA"/>
        </w:rPr>
        <w:br/>
      </w:r>
      <w:bookmarkStart w:id="905" w:name="x1-17338r337"/>
      <w:bookmarkEnd w:id="905"/>
      <w:r>
        <w:rPr>
          <w:lang w:val="en-CA"/>
        </w:rPr>
        <w:t> </w:t>
      </w:r>
      <w:r>
        <w:rPr>
          <w:lang w:val="en-CA"/>
        </w:rPr>
        <w:br/>
      </w:r>
      <w:bookmarkStart w:id="906" w:name="x1-17339r338"/>
      <w:bookmarkEnd w:id="906"/>
      <w:r>
        <w:rPr>
          <w:lang w:val="en-CA"/>
        </w:rPr>
        <w:t>  </w:t>
      </w:r>
      <w:proofErr w:type="spellStart"/>
      <w:r>
        <w:rPr>
          <w:lang w:val="en-CA"/>
        </w:rPr>
        <w:t>globalHistogramFloor</w:t>
      </w:r>
      <w:proofErr w:type="spellEnd"/>
      <w:r>
        <w:rPr>
          <w:lang w:val="en-CA"/>
        </w:rPr>
        <w:t> = None </w:t>
      </w:r>
      <w:r>
        <w:rPr>
          <w:lang w:val="en-CA"/>
        </w:rPr>
        <w:br/>
      </w:r>
      <w:bookmarkStart w:id="907" w:name="x1-17340r339"/>
      <w:bookmarkEnd w:id="907"/>
      <w:r>
        <w:rPr>
          <w:lang w:val="en-CA"/>
        </w:rPr>
        <w:t>  ## </w:t>
      </w:r>
      <w:proofErr w:type="spellStart"/>
      <w:r>
        <w:rPr>
          <w:lang w:val="en-CA"/>
        </w:rPr>
        <w:t>ayy</w:t>
      </w:r>
      <w:proofErr w:type="spellEnd"/>
      <w:r>
        <w:rPr>
          <w:lang w:val="en-CA"/>
        </w:rPr>
        <w:t> lmao </w:t>
      </w:r>
      <w:r>
        <w:rPr>
          <w:lang w:val="en-CA"/>
        </w:rPr>
        <w:br/>
      </w:r>
      <w:bookmarkStart w:id="908" w:name="x1-17341r340"/>
      <w:bookmarkEnd w:id="908"/>
      <w:r>
        <w:rPr>
          <w:lang w:val="en-CA"/>
        </w:rPr>
        <w:t> </w:t>
      </w:r>
      <w:r>
        <w:rPr>
          <w:lang w:val="en-CA"/>
        </w:rPr>
        <w:br/>
      </w:r>
      <w:bookmarkStart w:id="909" w:name="x1-17342r341"/>
      <w:bookmarkEnd w:id="909"/>
      <w:r>
        <w:rPr>
          <w:lang w:val="en-CA"/>
        </w:rPr>
        <w:lastRenderedPageBreak/>
        <w:t>  </w:t>
      </w:r>
      <w:proofErr w:type="spellStart"/>
      <w:r>
        <w:rPr>
          <w:lang w:val="en-CA"/>
        </w:rPr>
        <w:t>histogramFloorsList</w:t>
      </w:r>
      <w:proofErr w:type="spellEnd"/>
      <w:r>
        <w:rPr>
          <w:lang w:val="en-CA"/>
        </w:rPr>
        <w:t> = [] </w:t>
      </w:r>
      <w:r>
        <w:rPr>
          <w:lang w:val="en-CA"/>
        </w:rPr>
        <w:br/>
      </w:r>
      <w:bookmarkStart w:id="910" w:name="x1-17343r342"/>
      <w:bookmarkEnd w:id="910"/>
      <w:r>
        <w:rPr>
          <w:lang w:val="en-CA"/>
        </w:rPr>
        <w:t> </w:t>
      </w:r>
      <w:r>
        <w:rPr>
          <w:lang w:val="en-CA"/>
        </w:rPr>
        <w:br/>
      </w:r>
      <w:bookmarkStart w:id="911" w:name="x1-17344r343"/>
      <w:bookmarkEnd w:id="911"/>
      <w:r>
        <w:rPr>
          <w:lang w:val="en-CA"/>
        </w:rPr>
        <w:t>  </w:t>
      </w:r>
      <w:proofErr w:type="spellStart"/>
      <w:r>
        <w:rPr>
          <w:lang w:val="en-CA"/>
        </w:rPr>
        <w:t>histogramFloorsByCombo</w:t>
      </w:r>
      <w:proofErr w:type="spellEnd"/>
      <w:r>
        <w:rPr>
          <w:lang w:val="en-CA"/>
        </w:rPr>
        <w:t> = {} </w:t>
      </w:r>
      <w:r>
        <w:rPr>
          <w:lang w:val="en-CA"/>
        </w:rPr>
        <w:br/>
      </w:r>
      <w:bookmarkStart w:id="912" w:name="x1-17345r344"/>
      <w:bookmarkEnd w:id="912"/>
      <w:r>
        <w:rPr>
          <w:lang w:val="en-CA"/>
        </w:rPr>
        <w:t> </w:t>
      </w:r>
      <w:r>
        <w:rPr>
          <w:lang w:val="en-CA"/>
        </w:rPr>
        <w:br/>
      </w:r>
      <w:bookmarkStart w:id="913" w:name="x1-17346r345"/>
      <w:bookmarkEnd w:id="913"/>
      <w:r>
        <w:rPr>
          <w:lang w:val="en-CA"/>
        </w:rPr>
        <w:t>  </w:t>
      </w:r>
      <w:proofErr w:type="spellStart"/>
      <w:r>
        <w:rPr>
          <w:lang w:val="en-CA"/>
        </w:rPr>
        <w:t>totalAges</w:t>
      </w:r>
      <w:proofErr w:type="spellEnd"/>
      <w:r>
        <w:rPr>
          <w:lang w:val="en-CA"/>
        </w:rPr>
        <w:t> = [] </w:t>
      </w:r>
      <w:r>
        <w:rPr>
          <w:lang w:val="en-CA"/>
        </w:rPr>
        <w:br/>
      </w:r>
      <w:bookmarkStart w:id="914" w:name="x1-17347r346"/>
      <w:bookmarkEnd w:id="914"/>
      <w:r>
        <w:rPr>
          <w:lang w:val="en-CA"/>
        </w:rPr>
        <w:t> </w:t>
      </w:r>
      <w:r>
        <w:rPr>
          <w:lang w:val="en-CA"/>
        </w:rPr>
        <w:br/>
      </w:r>
      <w:bookmarkStart w:id="915" w:name="x1-17348r347"/>
      <w:bookmarkEnd w:id="915"/>
      <w:r>
        <w:rPr>
          <w:lang w:val="en-CA"/>
        </w:rPr>
        <w:t> </w:t>
      </w:r>
      <w:r>
        <w:rPr>
          <w:lang w:val="en-CA"/>
        </w:rPr>
        <w:br/>
      </w:r>
      <w:bookmarkStart w:id="916" w:name="x1-17349r348"/>
      <w:bookmarkEnd w:id="916"/>
      <w:r>
        <w:rPr>
          <w:lang w:val="en-CA"/>
        </w:rPr>
        <w:t> </w:t>
      </w:r>
      <w:r>
        <w:rPr>
          <w:lang w:val="en-CA"/>
        </w:rPr>
        <w:br/>
      </w:r>
      <w:bookmarkStart w:id="917" w:name="x1-17350r349"/>
      <w:bookmarkEnd w:id="917"/>
      <w:r>
        <w:rPr>
          <w:lang w:val="en-CA"/>
        </w:rPr>
        <w:t>  ############################################################################ </w:t>
      </w:r>
      <w:r>
        <w:rPr>
          <w:lang w:val="en-CA"/>
        </w:rPr>
        <w:br/>
      </w:r>
      <w:bookmarkStart w:id="918" w:name="x1-17351r350"/>
      <w:bookmarkEnd w:id="918"/>
      <w:r>
        <w:rPr>
          <w:lang w:val="en-CA"/>
        </w:rPr>
        <w:t>  ## loop through the site combinations and use the data to decide on a ###### </w:t>
      </w:r>
      <w:r>
        <w:rPr>
          <w:lang w:val="en-CA"/>
        </w:rPr>
        <w:br/>
      </w:r>
      <w:bookmarkStart w:id="919" w:name="x1-17352r351"/>
      <w:bookmarkEnd w:id="919"/>
      <w:r>
        <w:rPr>
          <w:lang w:val="en-CA"/>
        </w:rPr>
        <w:t>  ## floor for the age bins and the bounds on the plot axes ################## </w:t>
      </w:r>
      <w:r>
        <w:rPr>
          <w:lang w:val="en-CA"/>
        </w:rPr>
        <w:br/>
      </w:r>
      <w:bookmarkStart w:id="920" w:name="x1-17353r352"/>
      <w:bookmarkEnd w:id="920"/>
      <w:r>
        <w:rPr>
          <w:lang w:val="en-CA"/>
        </w:rPr>
        <w:t>  for combo in </w:t>
      </w:r>
      <w:proofErr w:type="spellStart"/>
      <w:r>
        <w:rPr>
          <w:lang w:val="en-CA"/>
        </w:rPr>
        <w:t>siteCombinations</w:t>
      </w:r>
      <w:proofErr w:type="spellEnd"/>
      <w:r>
        <w:rPr>
          <w:lang w:val="en-CA"/>
        </w:rPr>
        <w:t>: </w:t>
      </w:r>
      <w:r>
        <w:rPr>
          <w:lang w:val="en-CA"/>
        </w:rPr>
        <w:br/>
      </w:r>
      <w:bookmarkStart w:id="921" w:name="x1-17354r353"/>
      <w:bookmarkEnd w:id="921"/>
      <w:r>
        <w:rPr>
          <w:lang w:val="en-CA"/>
        </w:rPr>
        <w:t> </w:t>
      </w:r>
      <w:r>
        <w:rPr>
          <w:lang w:val="en-CA"/>
        </w:rPr>
        <w:br/>
      </w:r>
      <w:bookmarkStart w:id="922" w:name="x1-17355r354"/>
      <w:bookmarkEnd w:id="922"/>
      <w:r>
        <w:rPr>
          <w:lang w:val="en-CA"/>
        </w:rPr>
        <w:t>    </w:t>
      </w:r>
      <w:proofErr w:type="spellStart"/>
      <w:r>
        <w:rPr>
          <w:lang w:val="en-CA"/>
        </w:rPr>
        <w:t>histogramFloor</w:t>
      </w:r>
      <w:proofErr w:type="spellEnd"/>
      <w:r>
        <w:rPr>
          <w:lang w:val="en-CA"/>
        </w:rPr>
        <w:t> = None </w:t>
      </w:r>
      <w:r>
        <w:rPr>
          <w:lang w:val="en-CA"/>
        </w:rPr>
        <w:br/>
      </w:r>
      <w:bookmarkStart w:id="923" w:name="x1-17356r355"/>
      <w:bookmarkEnd w:id="923"/>
      <w:r>
        <w:rPr>
          <w:lang w:val="en-CA"/>
        </w:rPr>
        <w:t>    </w:t>
      </w:r>
      <w:proofErr w:type="spellStart"/>
      <w:r>
        <w:rPr>
          <w:lang w:val="en-CA"/>
        </w:rPr>
        <w:t>ageFloor</w:t>
      </w:r>
      <w:proofErr w:type="spellEnd"/>
      <w:r>
        <w:rPr>
          <w:lang w:val="en-CA"/>
        </w:rPr>
        <w:t> = None </w:t>
      </w:r>
      <w:r>
        <w:rPr>
          <w:lang w:val="en-CA"/>
        </w:rPr>
        <w:br/>
      </w:r>
      <w:bookmarkStart w:id="924" w:name="x1-17357r356"/>
      <w:bookmarkEnd w:id="924"/>
      <w:r>
        <w:rPr>
          <w:lang w:val="en-CA"/>
        </w:rPr>
        <w:t>    for site in combo: </w:t>
      </w:r>
      <w:r>
        <w:rPr>
          <w:lang w:val="en-CA"/>
        </w:rPr>
        <w:br/>
      </w:r>
      <w:bookmarkStart w:id="925" w:name="x1-17358r357"/>
      <w:bookmarkEnd w:id="925"/>
      <w:r>
        <w:rPr>
          <w:lang w:val="en-CA"/>
        </w:rPr>
        <w:t>      x = </w:t>
      </w:r>
      <w:proofErr w:type="spellStart"/>
      <w:r>
        <w:rPr>
          <w:lang w:val="en-CA"/>
        </w:rPr>
        <w:t>datasetObjects</w:t>
      </w:r>
      <w:proofErr w:type="spellEnd"/>
      <w:r>
        <w:rPr>
          <w:lang w:val="en-CA"/>
        </w:rPr>
        <w:t>[site].</w:t>
      </w:r>
      <w:proofErr w:type="spellStart"/>
      <w:r>
        <w:rPr>
          <w:lang w:val="en-CA"/>
        </w:rPr>
        <w:t>getAgeValues</w:t>
      </w:r>
      <w:proofErr w:type="spellEnd"/>
      <w:r>
        <w:rPr>
          <w:lang w:val="en-CA"/>
        </w:rPr>
        <w:t>() </w:t>
      </w:r>
      <w:r>
        <w:rPr>
          <w:lang w:val="en-CA"/>
        </w:rPr>
        <w:br/>
      </w:r>
      <w:bookmarkStart w:id="926" w:name="x1-17359r358"/>
      <w:bookmarkEnd w:id="926"/>
      <w:r>
        <w:rPr>
          <w:lang w:val="en-CA"/>
        </w:rPr>
        <w:t>      </w:t>
      </w:r>
      <w:proofErr w:type="spellStart"/>
      <w:r>
        <w:rPr>
          <w:lang w:val="en-CA"/>
        </w:rPr>
        <w:t>totalAges</w:t>
      </w:r>
      <w:proofErr w:type="spellEnd"/>
      <w:r>
        <w:rPr>
          <w:lang w:val="en-CA"/>
        </w:rPr>
        <w:t> += x </w:t>
      </w:r>
      <w:r>
        <w:rPr>
          <w:lang w:val="en-CA"/>
        </w:rPr>
        <w:br/>
      </w:r>
      <w:bookmarkStart w:id="927" w:name="x1-17360r359"/>
      <w:bookmarkEnd w:id="927"/>
      <w:r>
        <w:rPr>
          <w:lang w:val="en-CA"/>
        </w:rPr>
        <w:t>      y = </w:t>
      </w:r>
      <w:proofErr w:type="spellStart"/>
      <w:r>
        <w:rPr>
          <w:lang w:val="en-CA"/>
        </w:rPr>
        <w:t>datasetObjects</w:t>
      </w:r>
      <w:proofErr w:type="spellEnd"/>
      <w:r>
        <w:rPr>
          <w:lang w:val="en-CA"/>
        </w:rPr>
        <w:t>[site].</w:t>
      </w:r>
      <w:proofErr w:type="spellStart"/>
      <w:r>
        <w:rPr>
          <w:lang w:val="en-CA"/>
        </w:rPr>
        <w:t>getElevationValues</w:t>
      </w:r>
      <w:proofErr w:type="spellEnd"/>
      <w:r>
        <w:rPr>
          <w:lang w:val="en-CA"/>
        </w:rPr>
        <w:t>() </w:t>
      </w:r>
      <w:r>
        <w:rPr>
          <w:lang w:val="en-CA"/>
        </w:rPr>
        <w:br/>
      </w:r>
      <w:bookmarkStart w:id="928" w:name="x1-17361r360"/>
      <w:bookmarkEnd w:id="928"/>
      <w:r>
        <w:rPr>
          <w:lang w:val="en-CA"/>
        </w:rPr>
        <w:t>      if(</w:t>
      </w:r>
      <w:proofErr w:type="spellStart"/>
      <w:r>
        <w:rPr>
          <w:lang w:val="en-CA"/>
        </w:rPr>
        <w:t>histogramFloor</w:t>
      </w:r>
      <w:proofErr w:type="spellEnd"/>
      <w:r>
        <w:rPr>
          <w:lang w:val="en-CA"/>
        </w:rPr>
        <w:t> == None): </w:t>
      </w:r>
      <w:r>
        <w:rPr>
          <w:lang w:val="en-CA"/>
        </w:rPr>
        <w:br/>
      </w:r>
      <w:bookmarkStart w:id="929" w:name="x1-17362r361"/>
      <w:bookmarkEnd w:id="929"/>
      <w:r>
        <w:rPr>
          <w:lang w:val="en-CA"/>
        </w:rPr>
        <w:t>         </w:t>
      </w:r>
      <w:proofErr w:type="spellStart"/>
      <w:r>
        <w:rPr>
          <w:lang w:val="en-CA"/>
        </w:rPr>
        <w:t>histogramFloor</w:t>
      </w:r>
      <w:proofErr w:type="spellEnd"/>
      <w:r>
        <w:rPr>
          <w:lang w:val="en-CA"/>
        </w:rPr>
        <w:t> = min(y) </w:t>
      </w:r>
      <w:r>
        <w:rPr>
          <w:lang w:val="en-CA"/>
        </w:rPr>
        <w:br/>
      </w:r>
      <w:bookmarkStart w:id="930" w:name="x1-17363r362"/>
      <w:bookmarkEnd w:id="930"/>
      <w:r>
        <w:rPr>
          <w:lang w:val="en-CA"/>
        </w:rPr>
        <w:t>      else: </w:t>
      </w:r>
      <w:r>
        <w:rPr>
          <w:lang w:val="en-CA"/>
        </w:rPr>
        <w:br/>
      </w:r>
      <w:bookmarkStart w:id="931" w:name="x1-17364r363"/>
      <w:bookmarkEnd w:id="931"/>
      <w:r>
        <w:rPr>
          <w:lang w:val="en-CA"/>
        </w:rPr>
        <w:t>         </w:t>
      </w:r>
      <w:proofErr w:type="spellStart"/>
      <w:r>
        <w:rPr>
          <w:lang w:val="en-CA"/>
        </w:rPr>
        <w:t>histogramFloor</w:t>
      </w:r>
      <w:proofErr w:type="spellEnd"/>
      <w:r>
        <w:rPr>
          <w:lang w:val="en-CA"/>
        </w:rPr>
        <w:t> = min([min(y), </w:t>
      </w:r>
      <w:proofErr w:type="spellStart"/>
      <w:r>
        <w:rPr>
          <w:lang w:val="en-CA"/>
        </w:rPr>
        <w:t>histogramFloor</w:t>
      </w:r>
      <w:proofErr w:type="spellEnd"/>
      <w:r>
        <w:rPr>
          <w:lang w:val="en-CA"/>
        </w:rPr>
        <w:t>]) </w:t>
      </w:r>
      <w:r>
        <w:rPr>
          <w:lang w:val="en-CA"/>
        </w:rPr>
        <w:br/>
      </w:r>
      <w:bookmarkStart w:id="932" w:name="x1-17365r364"/>
      <w:bookmarkEnd w:id="932"/>
      <w:r>
        <w:rPr>
          <w:lang w:val="en-CA"/>
        </w:rPr>
        <w:t> </w:t>
      </w:r>
      <w:r>
        <w:rPr>
          <w:lang w:val="en-CA"/>
        </w:rPr>
        <w:br/>
      </w:r>
      <w:bookmarkStart w:id="933" w:name="x1-17366r365"/>
      <w:bookmarkEnd w:id="933"/>
      <w:r>
        <w:rPr>
          <w:lang w:val="en-CA"/>
        </w:rPr>
        <w:t>      if(</w:t>
      </w:r>
      <w:proofErr w:type="spellStart"/>
      <w:r>
        <w:rPr>
          <w:lang w:val="en-CA"/>
        </w:rPr>
        <w:t>ageFloor</w:t>
      </w:r>
      <w:proofErr w:type="spellEnd"/>
      <w:r>
        <w:rPr>
          <w:lang w:val="en-CA"/>
        </w:rPr>
        <w:t> == None): </w:t>
      </w:r>
      <w:r>
        <w:rPr>
          <w:lang w:val="en-CA"/>
        </w:rPr>
        <w:br/>
      </w:r>
      <w:bookmarkStart w:id="934" w:name="x1-17367r366"/>
      <w:bookmarkEnd w:id="934"/>
      <w:r>
        <w:rPr>
          <w:lang w:val="en-CA"/>
        </w:rPr>
        <w:t>         </w:t>
      </w:r>
      <w:proofErr w:type="spellStart"/>
      <w:r>
        <w:rPr>
          <w:lang w:val="en-CA"/>
        </w:rPr>
        <w:t>ageFloor</w:t>
      </w:r>
      <w:proofErr w:type="spellEnd"/>
      <w:r>
        <w:rPr>
          <w:lang w:val="en-CA"/>
        </w:rPr>
        <w:t> = min(x) </w:t>
      </w:r>
      <w:r>
        <w:rPr>
          <w:lang w:val="en-CA"/>
        </w:rPr>
        <w:br/>
      </w:r>
      <w:bookmarkStart w:id="935" w:name="x1-17368r367"/>
      <w:bookmarkEnd w:id="935"/>
      <w:r>
        <w:rPr>
          <w:lang w:val="en-CA"/>
        </w:rPr>
        <w:t>      else: </w:t>
      </w:r>
      <w:r>
        <w:rPr>
          <w:lang w:val="en-CA"/>
        </w:rPr>
        <w:br/>
      </w:r>
      <w:bookmarkStart w:id="936" w:name="x1-17369r368"/>
      <w:bookmarkEnd w:id="936"/>
      <w:r>
        <w:rPr>
          <w:lang w:val="en-CA"/>
        </w:rPr>
        <w:t>         </w:t>
      </w:r>
      <w:proofErr w:type="spellStart"/>
      <w:r>
        <w:rPr>
          <w:lang w:val="en-CA"/>
        </w:rPr>
        <w:t>ageFloor</w:t>
      </w:r>
      <w:proofErr w:type="spellEnd"/>
      <w:r>
        <w:rPr>
          <w:lang w:val="en-CA"/>
        </w:rPr>
        <w:t> = min([min(x), </w:t>
      </w:r>
      <w:proofErr w:type="spellStart"/>
      <w:r>
        <w:rPr>
          <w:lang w:val="en-CA"/>
        </w:rPr>
        <w:t>ageFloor</w:t>
      </w:r>
      <w:proofErr w:type="spellEnd"/>
      <w:r>
        <w:rPr>
          <w:lang w:val="en-CA"/>
        </w:rPr>
        <w:t>]) </w:t>
      </w:r>
      <w:r>
        <w:rPr>
          <w:lang w:val="en-CA"/>
        </w:rPr>
        <w:br/>
      </w:r>
      <w:bookmarkStart w:id="937" w:name="x1-17370r369"/>
      <w:bookmarkEnd w:id="937"/>
      <w:r>
        <w:rPr>
          <w:lang w:val="en-CA"/>
        </w:rPr>
        <w:t> </w:t>
      </w:r>
      <w:r>
        <w:rPr>
          <w:lang w:val="en-CA"/>
        </w:rPr>
        <w:br/>
      </w:r>
      <w:bookmarkStart w:id="938" w:name="x1-17371r370"/>
      <w:bookmarkEnd w:id="938"/>
      <w:r>
        <w:rPr>
          <w:lang w:val="en-CA"/>
        </w:rPr>
        <w:t>    </w:t>
      </w:r>
      <w:proofErr w:type="spellStart"/>
      <w:r>
        <w:rPr>
          <w:lang w:val="en-CA"/>
        </w:rPr>
        <w:t>def</w:t>
      </w:r>
      <w:proofErr w:type="spellEnd"/>
      <w:r>
        <w:rPr>
          <w:lang w:val="en-CA"/>
        </w:rPr>
        <w:t> </w:t>
      </w:r>
      <w:proofErr w:type="spellStart"/>
      <w:r>
        <w:rPr>
          <w:lang w:val="en-CA"/>
        </w:rPr>
        <w:t>roundFloatDownToNearestTen</w:t>
      </w:r>
      <w:proofErr w:type="spellEnd"/>
      <w:r>
        <w:rPr>
          <w:lang w:val="en-CA"/>
        </w:rPr>
        <w:t>(</w:t>
      </w:r>
      <w:proofErr w:type="spellStart"/>
      <w:r>
        <w:rPr>
          <w:lang w:val="en-CA"/>
        </w:rPr>
        <w:t>someFloat</w:t>
      </w:r>
      <w:proofErr w:type="spellEnd"/>
      <w:r>
        <w:rPr>
          <w:lang w:val="en-CA"/>
        </w:rPr>
        <w:t>): </w:t>
      </w:r>
      <w:r>
        <w:rPr>
          <w:lang w:val="en-CA"/>
        </w:rPr>
        <w:br/>
      </w:r>
      <w:bookmarkStart w:id="939" w:name="x1-17372r371"/>
      <w:bookmarkEnd w:id="939"/>
      <w:r>
        <w:rPr>
          <w:lang w:val="en-CA"/>
        </w:rPr>
        <w:t>      </w:t>
      </w:r>
      <w:proofErr w:type="spellStart"/>
      <w:r>
        <w:rPr>
          <w:lang w:val="en-CA"/>
        </w:rPr>
        <w:t>someFloat</w:t>
      </w:r>
      <w:proofErr w:type="spellEnd"/>
      <w:r>
        <w:rPr>
          <w:lang w:val="en-CA"/>
        </w:rPr>
        <w:t> /= 10 </w:t>
      </w:r>
      <w:r>
        <w:rPr>
          <w:lang w:val="en-CA"/>
        </w:rPr>
        <w:br/>
      </w:r>
      <w:bookmarkStart w:id="940" w:name="x1-17373r372"/>
      <w:bookmarkEnd w:id="940"/>
      <w:r>
        <w:rPr>
          <w:lang w:val="en-CA"/>
        </w:rPr>
        <w:t>      </w:t>
      </w:r>
      <w:proofErr w:type="spellStart"/>
      <w:r>
        <w:rPr>
          <w:lang w:val="en-CA"/>
        </w:rPr>
        <w:t>someFloat</w:t>
      </w:r>
      <w:proofErr w:type="spellEnd"/>
      <w:r>
        <w:rPr>
          <w:lang w:val="en-CA"/>
        </w:rPr>
        <w:t> = </w:t>
      </w:r>
      <w:proofErr w:type="spellStart"/>
      <w:r>
        <w:rPr>
          <w:lang w:val="en-CA"/>
        </w:rPr>
        <w:t>int</w:t>
      </w:r>
      <w:proofErr w:type="spellEnd"/>
      <w:r>
        <w:rPr>
          <w:lang w:val="en-CA"/>
        </w:rPr>
        <w:t>(</w:t>
      </w:r>
      <w:proofErr w:type="spellStart"/>
      <w:r>
        <w:rPr>
          <w:lang w:val="en-CA"/>
        </w:rPr>
        <w:t>someFloat</w:t>
      </w:r>
      <w:proofErr w:type="spellEnd"/>
      <w:r>
        <w:rPr>
          <w:lang w:val="en-CA"/>
        </w:rPr>
        <w:t>) </w:t>
      </w:r>
      <w:r>
        <w:rPr>
          <w:lang w:val="en-CA"/>
        </w:rPr>
        <w:br/>
      </w:r>
      <w:bookmarkStart w:id="941" w:name="x1-17374r373"/>
      <w:bookmarkEnd w:id="941"/>
      <w:r>
        <w:rPr>
          <w:lang w:val="en-CA"/>
        </w:rPr>
        <w:t>      </w:t>
      </w:r>
      <w:proofErr w:type="spellStart"/>
      <w:r>
        <w:rPr>
          <w:lang w:val="en-CA"/>
        </w:rPr>
        <w:t>someFloat</w:t>
      </w:r>
      <w:proofErr w:type="spellEnd"/>
      <w:r>
        <w:rPr>
          <w:lang w:val="en-CA"/>
        </w:rPr>
        <w:t> *= 10 </w:t>
      </w:r>
      <w:r>
        <w:rPr>
          <w:lang w:val="en-CA"/>
        </w:rPr>
        <w:br/>
      </w:r>
      <w:bookmarkStart w:id="942" w:name="x1-17375r374"/>
      <w:bookmarkEnd w:id="942"/>
      <w:r>
        <w:rPr>
          <w:lang w:val="en-CA"/>
        </w:rPr>
        <w:t>      </w:t>
      </w:r>
      <w:proofErr w:type="spellStart"/>
      <w:r>
        <w:rPr>
          <w:lang w:val="en-CA"/>
        </w:rPr>
        <w:t>someFloat</w:t>
      </w:r>
      <w:proofErr w:type="spellEnd"/>
      <w:r>
        <w:rPr>
          <w:lang w:val="en-CA"/>
        </w:rPr>
        <w:t> -= 10 </w:t>
      </w:r>
      <w:r>
        <w:rPr>
          <w:lang w:val="en-CA"/>
        </w:rPr>
        <w:br/>
      </w:r>
      <w:bookmarkStart w:id="943" w:name="x1-17376r375"/>
      <w:bookmarkEnd w:id="943"/>
      <w:r>
        <w:rPr>
          <w:lang w:val="en-CA"/>
        </w:rPr>
        <w:t>      return </w:t>
      </w:r>
      <w:proofErr w:type="spellStart"/>
      <w:r>
        <w:rPr>
          <w:lang w:val="en-CA"/>
        </w:rPr>
        <w:t>someFloat</w:t>
      </w:r>
      <w:proofErr w:type="spellEnd"/>
      <w:r>
        <w:rPr>
          <w:lang w:val="en-CA"/>
        </w:rPr>
        <w:t> </w:t>
      </w:r>
      <w:r>
        <w:rPr>
          <w:lang w:val="en-CA"/>
        </w:rPr>
        <w:br/>
      </w:r>
      <w:bookmarkStart w:id="944" w:name="x1-17377r376"/>
      <w:bookmarkEnd w:id="944"/>
      <w:r>
        <w:rPr>
          <w:lang w:val="en-CA"/>
        </w:rPr>
        <w:t> </w:t>
      </w:r>
      <w:r>
        <w:rPr>
          <w:lang w:val="en-CA"/>
        </w:rPr>
        <w:br/>
      </w:r>
      <w:bookmarkStart w:id="945" w:name="x1-17378r377"/>
      <w:bookmarkEnd w:id="945"/>
      <w:r>
        <w:rPr>
          <w:lang w:val="en-CA"/>
        </w:rPr>
        <w:t>    </w:t>
      </w:r>
      <w:proofErr w:type="spellStart"/>
      <w:r>
        <w:rPr>
          <w:lang w:val="en-CA"/>
        </w:rPr>
        <w:t>histogramFloor</w:t>
      </w:r>
      <w:proofErr w:type="spellEnd"/>
      <w:r>
        <w:rPr>
          <w:lang w:val="en-CA"/>
        </w:rPr>
        <w:t> = </w:t>
      </w:r>
      <w:proofErr w:type="spellStart"/>
      <w:r>
        <w:rPr>
          <w:lang w:val="en-CA"/>
        </w:rPr>
        <w:t>roundFloatDownToNearestTen</w:t>
      </w:r>
      <w:proofErr w:type="spellEnd"/>
      <w:r>
        <w:rPr>
          <w:lang w:val="en-CA"/>
        </w:rPr>
        <w:t>(</w:t>
      </w:r>
      <w:proofErr w:type="spellStart"/>
      <w:r>
        <w:rPr>
          <w:lang w:val="en-CA"/>
        </w:rPr>
        <w:t>histogramFloor</w:t>
      </w:r>
      <w:proofErr w:type="spellEnd"/>
      <w:r>
        <w:rPr>
          <w:lang w:val="en-CA"/>
        </w:rPr>
        <w:t>) </w:t>
      </w:r>
      <w:r>
        <w:rPr>
          <w:lang w:val="en-CA"/>
        </w:rPr>
        <w:br/>
      </w:r>
      <w:bookmarkStart w:id="946" w:name="x1-17379r378"/>
      <w:bookmarkEnd w:id="946"/>
      <w:r>
        <w:rPr>
          <w:lang w:val="en-CA"/>
        </w:rPr>
        <w:t>    </w:t>
      </w:r>
      <w:proofErr w:type="spellStart"/>
      <w:r>
        <w:rPr>
          <w:lang w:val="en-CA"/>
        </w:rPr>
        <w:t>ageFloor</w:t>
      </w:r>
      <w:proofErr w:type="spellEnd"/>
      <w:r>
        <w:rPr>
          <w:lang w:val="en-CA"/>
        </w:rPr>
        <w:t> = </w:t>
      </w:r>
      <w:proofErr w:type="spellStart"/>
      <w:r>
        <w:rPr>
          <w:lang w:val="en-CA"/>
        </w:rPr>
        <w:t>roundFloatDownToNearestTen</w:t>
      </w:r>
      <w:proofErr w:type="spellEnd"/>
      <w:r>
        <w:rPr>
          <w:lang w:val="en-CA"/>
        </w:rPr>
        <w:t>(</w:t>
      </w:r>
      <w:proofErr w:type="spellStart"/>
      <w:r>
        <w:rPr>
          <w:lang w:val="en-CA"/>
        </w:rPr>
        <w:t>ageFloor</w:t>
      </w:r>
      <w:proofErr w:type="spellEnd"/>
      <w:r>
        <w:rPr>
          <w:lang w:val="en-CA"/>
        </w:rPr>
        <w:t>) </w:t>
      </w:r>
      <w:r>
        <w:rPr>
          <w:lang w:val="en-CA"/>
        </w:rPr>
        <w:br/>
      </w:r>
      <w:bookmarkStart w:id="947" w:name="x1-17380r379"/>
      <w:bookmarkEnd w:id="947"/>
      <w:r>
        <w:rPr>
          <w:lang w:val="en-CA"/>
        </w:rPr>
        <w:t>    </w:t>
      </w:r>
      <w:proofErr w:type="spellStart"/>
      <w:r>
        <w:rPr>
          <w:lang w:val="en-CA"/>
        </w:rPr>
        <w:t>histogramFloorsByCombo</w:t>
      </w:r>
      <w:proofErr w:type="spellEnd"/>
      <w:r>
        <w:rPr>
          <w:lang w:val="en-CA"/>
        </w:rPr>
        <w:t>[combo] = </w:t>
      </w:r>
      <w:proofErr w:type="spellStart"/>
      <w:r>
        <w:rPr>
          <w:lang w:val="en-CA"/>
        </w:rPr>
        <w:t>histogramFloor</w:t>
      </w:r>
      <w:proofErr w:type="spellEnd"/>
      <w:r>
        <w:rPr>
          <w:lang w:val="en-CA"/>
        </w:rPr>
        <w:t> </w:t>
      </w:r>
      <w:r>
        <w:rPr>
          <w:lang w:val="en-CA"/>
        </w:rPr>
        <w:br/>
      </w:r>
      <w:bookmarkStart w:id="948" w:name="x1-17381r380"/>
      <w:bookmarkEnd w:id="948"/>
      <w:r>
        <w:rPr>
          <w:lang w:val="en-CA"/>
        </w:rPr>
        <w:t> </w:t>
      </w:r>
      <w:r>
        <w:rPr>
          <w:lang w:val="en-CA"/>
        </w:rPr>
        <w:br/>
      </w:r>
      <w:bookmarkStart w:id="949" w:name="x1-17382r381"/>
      <w:bookmarkEnd w:id="949"/>
      <w:r>
        <w:rPr>
          <w:lang w:val="en-CA"/>
        </w:rPr>
        <w:t>    </w:t>
      </w:r>
      <w:proofErr w:type="spellStart"/>
      <w:r>
        <w:rPr>
          <w:lang w:val="en-CA"/>
        </w:rPr>
        <w:t>histogramFloorsList.append</w:t>
      </w:r>
      <w:proofErr w:type="spellEnd"/>
      <w:r>
        <w:rPr>
          <w:lang w:val="en-CA"/>
        </w:rPr>
        <w:t>(</w:t>
      </w:r>
      <w:proofErr w:type="spellStart"/>
      <w:r>
        <w:rPr>
          <w:lang w:val="en-CA"/>
        </w:rPr>
        <w:t>ageFloor</w:t>
      </w:r>
      <w:proofErr w:type="spellEnd"/>
      <w:r>
        <w:rPr>
          <w:lang w:val="en-CA"/>
        </w:rPr>
        <w:t>) </w:t>
      </w:r>
      <w:r>
        <w:rPr>
          <w:lang w:val="en-CA"/>
        </w:rPr>
        <w:br/>
      </w:r>
      <w:bookmarkStart w:id="950" w:name="x1-17383r382"/>
      <w:bookmarkEnd w:id="950"/>
      <w:r>
        <w:rPr>
          <w:lang w:val="en-CA"/>
        </w:rPr>
        <w:t>    print "histogramFloor</w:t>
      </w:r>
      <w:r>
        <w:rPr>
          <w:rFonts w:ascii="MS Gothic" w:hAnsi="MS Gothic" w:cs="MS Gothic"/>
          <w:lang w:val="en-CA"/>
        </w:rPr>
        <w:t>␣</w:t>
      </w:r>
      <w:r>
        <w:rPr>
          <w:lang w:val="en-CA"/>
        </w:rPr>
        <w:t>for</w:t>
      </w:r>
      <w:r>
        <w:rPr>
          <w:rFonts w:ascii="MS Gothic" w:hAnsi="MS Gothic" w:cs="MS Gothic"/>
          <w:lang w:val="en-CA"/>
        </w:rPr>
        <w:t>␣</w:t>
      </w:r>
      <w:r>
        <w:rPr>
          <w:lang w:val="en-CA"/>
        </w:rPr>
        <w:t>site</w:t>
      </w:r>
      <w:r>
        <w:rPr>
          <w:rFonts w:ascii="MS Gothic" w:hAnsi="MS Gothic" w:cs="MS Gothic"/>
          <w:lang w:val="en-CA"/>
        </w:rPr>
        <w:t>␣</w:t>
      </w:r>
      <w:r>
        <w:rPr>
          <w:lang w:val="en-CA"/>
        </w:rPr>
        <w:t>combo", combo, ":</w:t>
      </w:r>
      <w:r>
        <w:rPr>
          <w:rFonts w:ascii="MS Gothic" w:hAnsi="MS Gothic" w:cs="MS Gothic"/>
          <w:lang w:val="en-CA"/>
        </w:rPr>
        <w:t>␣</w:t>
      </w:r>
      <w:r>
        <w:rPr>
          <w:lang w:val="en-CA"/>
        </w:rPr>
        <w:t>", histogramFloor </w:t>
      </w:r>
      <w:r>
        <w:rPr>
          <w:lang w:val="en-CA"/>
        </w:rPr>
        <w:br/>
      </w:r>
      <w:bookmarkStart w:id="951" w:name="x1-17384r383"/>
      <w:bookmarkEnd w:id="951"/>
      <w:r>
        <w:rPr>
          <w:lang w:val="en-CA"/>
        </w:rPr>
        <w:t>  ############################################################################ </w:t>
      </w:r>
      <w:r>
        <w:rPr>
          <w:lang w:val="en-CA"/>
        </w:rPr>
        <w:br/>
      </w:r>
      <w:bookmarkStart w:id="952" w:name="x1-17385r384"/>
      <w:bookmarkEnd w:id="952"/>
      <w:r>
        <w:rPr>
          <w:lang w:val="en-CA"/>
        </w:rPr>
        <w:t> </w:t>
      </w:r>
      <w:r>
        <w:rPr>
          <w:lang w:val="en-CA"/>
        </w:rPr>
        <w:br/>
      </w:r>
      <w:bookmarkStart w:id="953" w:name="x1-17386r385"/>
      <w:bookmarkEnd w:id="953"/>
      <w:r>
        <w:rPr>
          <w:lang w:val="en-CA"/>
        </w:rPr>
        <w:t> </w:t>
      </w:r>
      <w:r>
        <w:rPr>
          <w:lang w:val="en-CA"/>
        </w:rPr>
        <w:br/>
      </w:r>
      <w:bookmarkStart w:id="954" w:name="x1-17387r386"/>
      <w:bookmarkEnd w:id="954"/>
      <w:r>
        <w:rPr>
          <w:lang w:val="en-CA"/>
        </w:rPr>
        <w:t>  </w:t>
      </w:r>
      <w:proofErr w:type="spellStart"/>
      <w:r>
        <w:rPr>
          <w:lang w:val="en-CA"/>
        </w:rPr>
        <w:t>globalHistogramFloor</w:t>
      </w:r>
      <w:proofErr w:type="spellEnd"/>
      <w:r>
        <w:rPr>
          <w:lang w:val="en-CA"/>
        </w:rPr>
        <w:t> = min(</w:t>
      </w:r>
      <w:proofErr w:type="spellStart"/>
      <w:r>
        <w:rPr>
          <w:lang w:val="en-CA"/>
        </w:rPr>
        <w:t>histogramFloorsList</w:t>
      </w:r>
      <w:proofErr w:type="spellEnd"/>
      <w:r>
        <w:rPr>
          <w:lang w:val="en-CA"/>
        </w:rPr>
        <w:t>) </w:t>
      </w:r>
      <w:r>
        <w:rPr>
          <w:lang w:val="en-CA"/>
        </w:rPr>
        <w:br/>
      </w:r>
      <w:bookmarkStart w:id="955" w:name="x1-17388r387"/>
      <w:bookmarkEnd w:id="955"/>
      <w:r>
        <w:rPr>
          <w:lang w:val="en-CA"/>
        </w:rPr>
        <w:t> </w:t>
      </w:r>
      <w:r>
        <w:rPr>
          <w:lang w:val="en-CA"/>
        </w:rPr>
        <w:br/>
      </w:r>
      <w:bookmarkStart w:id="956" w:name="x1-17389r388"/>
      <w:bookmarkEnd w:id="956"/>
      <w:r>
        <w:rPr>
          <w:lang w:val="en-CA"/>
        </w:rPr>
        <w:t>  print "</w:t>
      </w:r>
      <w:proofErr w:type="spellStart"/>
      <w:r>
        <w:rPr>
          <w:lang w:val="en-CA"/>
        </w:rPr>
        <w:t>global</w:t>
      </w:r>
      <w:r>
        <w:rPr>
          <w:rFonts w:ascii="MS Gothic" w:hAnsi="MS Gothic" w:cs="MS Gothic"/>
          <w:lang w:val="en-CA"/>
        </w:rPr>
        <w:t>␣</w:t>
      </w:r>
      <w:r>
        <w:rPr>
          <w:lang w:val="en-CA"/>
        </w:rPr>
        <w:t>bin</w:t>
      </w:r>
      <w:r>
        <w:rPr>
          <w:rFonts w:ascii="MS Gothic" w:hAnsi="MS Gothic" w:cs="MS Gothic"/>
          <w:lang w:val="en-CA"/>
        </w:rPr>
        <w:t>␣</w:t>
      </w:r>
      <w:r>
        <w:rPr>
          <w:lang w:val="en-CA"/>
        </w:rPr>
        <w:t>floor</w:t>
      </w:r>
      <w:r>
        <w:rPr>
          <w:rFonts w:ascii="MS Gothic" w:hAnsi="MS Gothic" w:cs="MS Gothic"/>
          <w:lang w:val="en-CA"/>
        </w:rPr>
        <w:t>␣</w:t>
      </w:r>
      <w:r>
        <w:rPr>
          <w:lang w:val="en-CA"/>
        </w:rPr>
        <w:t>set</w:t>
      </w:r>
      <w:r>
        <w:rPr>
          <w:rFonts w:ascii="MS Gothic" w:hAnsi="MS Gothic" w:cs="MS Gothic"/>
          <w:lang w:val="en-CA"/>
        </w:rPr>
        <w:t>␣</w:t>
      </w:r>
      <w:r>
        <w:rPr>
          <w:lang w:val="en-CA"/>
        </w:rPr>
        <w:t>at</w:t>
      </w:r>
      <w:proofErr w:type="spellEnd"/>
      <w:r>
        <w:rPr>
          <w:rFonts w:ascii="MS Gothic" w:hAnsi="MS Gothic" w:cs="MS Gothic"/>
          <w:lang w:val="en-CA"/>
        </w:rPr>
        <w:t>␣</w:t>
      </w:r>
      <w:r>
        <w:rPr>
          <w:lang w:val="en-CA"/>
        </w:rPr>
        <w:t>", </w:t>
      </w:r>
      <w:proofErr w:type="spellStart"/>
      <w:r>
        <w:rPr>
          <w:lang w:val="en-CA"/>
        </w:rPr>
        <w:t>globalHistogramFloor</w:t>
      </w:r>
      <w:proofErr w:type="spellEnd"/>
      <w:r>
        <w:rPr>
          <w:lang w:val="en-CA"/>
        </w:rPr>
        <w:t> </w:t>
      </w:r>
      <w:r>
        <w:rPr>
          <w:lang w:val="en-CA"/>
        </w:rPr>
        <w:br/>
      </w:r>
      <w:bookmarkStart w:id="957" w:name="x1-17390r389"/>
      <w:bookmarkEnd w:id="957"/>
      <w:r>
        <w:rPr>
          <w:lang w:val="en-CA"/>
        </w:rPr>
        <w:lastRenderedPageBreak/>
        <w:t> </w:t>
      </w:r>
      <w:r>
        <w:rPr>
          <w:lang w:val="en-CA"/>
        </w:rPr>
        <w:br/>
      </w:r>
      <w:bookmarkStart w:id="958" w:name="x1-17391r390"/>
      <w:bookmarkEnd w:id="958"/>
      <w:r>
        <w:rPr>
          <w:lang w:val="en-CA"/>
        </w:rPr>
        <w:t>  globalBins=range(globalHistogramFloor, int(max(totalAges))+200, 200) </w:t>
      </w:r>
      <w:r>
        <w:rPr>
          <w:lang w:val="en-CA"/>
        </w:rPr>
        <w:br/>
      </w:r>
      <w:bookmarkStart w:id="959" w:name="x1-17392r391"/>
      <w:bookmarkEnd w:id="959"/>
      <w:r>
        <w:rPr>
          <w:lang w:val="en-CA"/>
        </w:rPr>
        <w:t>  ## build a list of bin endpoints starting at the floor value and ending at </w:t>
      </w:r>
      <w:r>
        <w:rPr>
          <w:lang w:val="en-CA"/>
        </w:rPr>
        <w:br/>
      </w:r>
      <w:bookmarkStart w:id="960" w:name="x1-17393r392"/>
      <w:bookmarkEnd w:id="960"/>
      <w:r>
        <w:rPr>
          <w:lang w:val="en-CA"/>
        </w:rPr>
        <w:t>  ## one bin width above the last age value of any of the dataset </w:t>
      </w:r>
      <w:r>
        <w:rPr>
          <w:lang w:val="en-CA"/>
        </w:rPr>
        <w:br/>
      </w:r>
      <w:bookmarkStart w:id="961" w:name="x1-17394r393"/>
      <w:bookmarkEnd w:id="961"/>
      <w:r>
        <w:rPr>
          <w:lang w:val="en-CA"/>
        </w:rPr>
        <w:t> </w:t>
      </w:r>
      <w:r>
        <w:rPr>
          <w:lang w:val="en-CA"/>
        </w:rPr>
        <w:br/>
      </w:r>
      <w:bookmarkStart w:id="962" w:name="x1-17395r394"/>
      <w:bookmarkEnd w:id="962"/>
      <w:r>
        <w:rPr>
          <w:lang w:val="en-CA"/>
        </w:rPr>
        <w:t>  ## example of how this works if you run </w:t>
      </w:r>
      <w:r>
        <w:rPr>
          <w:lang w:val="en-CA"/>
        </w:rPr>
        <w:br/>
      </w:r>
      <w:bookmarkStart w:id="963" w:name="x1-17396r395"/>
      <w:bookmarkEnd w:id="963"/>
      <w:r>
        <w:rPr>
          <w:lang w:val="en-CA"/>
        </w:rPr>
        <w:t>  ## range(450, 4857+200, 200) </w:t>
      </w:r>
      <w:r>
        <w:rPr>
          <w:lang w:val="en-CA"/>
        </w:rPr>
        <w:br/>
      </w:r>
      <w:bookmarkStart w:id="964" w:name="x1-17397r396"/>
      <w:bookmarkEnd w:id="964"/>
      <w:r>
        <w:rPr>
          <w:lang w:val="en-CA"/>
        </w:rPr>
        <w:t>  print "</w:t>
      </w:r>
      <w:proofErr w:type="spellStart"/>
      <w:r>
        <w:rPr>
          <w:lang w:val="en-CA"/>
        </w:rPr>
        <w:t>global</w:t>
      </w:r>
      <w:r>
        <w:rPr>
          <w:rFonts w:ascii="MS Gothic" w:hAnsi="MS Gothic" w:cs="MS Gothic"/>
          <w:lang w:val="en-CA"/>
        </w:rPr>
        <w:t>␣</w:t>
      </w:r>
      <w:r>
        <w:rPr>
          <w:lang w:val="en-CA"/>
        </w:rPr>
        <w:t>bins</w:t>
      </w:r>
      <w:proofErr w:type="spellEnd"/>
      <w:r>
        <w:rPr>
          <w:lang w:val="en-CA"/>
        </w:rPr>
        <w:t>:</w:t>
      </w:r>
      <w:r>
        <w:rPr>
          <w:rFonts w:ascii="MS Gothic" w:hAnsi="MS Gothic" w:cs="MS Gothic"/>
          <w:lang w:val="en-CA"/>
        </w:rPr>
        <w:t>␣</w:t>
      </w:r>
      <w:r>
        <w:rPr>
          <w:lang w:val="en-CA"/>
        </w:rPr>
        <w:t>", </w:t>
      </w:r>
      <w:proofErr w:type="spellStart"/>
      <w:r>
        <w:rPr>
          <w:lang w:val="en-CA"/>
        </w:rPr>
        <w:t>globalBins</w:t>
      </w:r>
      <w:proofErr w:type="spellEnd"/>
      <w:r>
        <w:rPr>
          <w:lang w:val="en-CA"/>
        </w:rPr>
        <w:t> </w:t>
      </w:r>
      <w:r>
        <w:rPr>
          <w:lang w:val="en-CA"/>
        </w:rPr>
        <w:br/>
      </w:r>
      <w:bookmarkStart w:id="965" w:name="x1-17398r397"/>
      <w:bookmarkEnd w:id="965"/>
      <w:r>
        <w:rPr>
          <w:lang w:val="en-CA"/>
        </w:rPr>
        <w:t> </w:t>
      </w:r>
      <w:r>
        <w:rPr>
          <w:lang w:val="en-CA"/>
        </w:rPr>
        <w:br/>
      </w:r>
      <w:bookmarkStart w:id="966" w:name="x1-17399r398"/>
      <w:bookmarkEnd w:id="966"/>
      <w:r>
        <w:rPr>
          <w:lang w:val="en-CA"/>
        </w:rPr>
        <w:t>  ############################################################################ </w:t>
      </w:r>
      <w:r>
        <w:rPr>
          <w:lang w:val="en-CA"/>
        </w:rPr>
        <w:br/>
      </w:r>
      <w:bookmarkStart w:id="967" w:name="x1-17400r399"/>
      <w:bookmarkEnd w:id="967"/>
      <w:r>
        <w:rPr>
          <w:lang w:val="en-CA"/>
        </w:rPr>
        <w:t>  ## for debug output print out bin counts for each dataset ################## </w:t>
      </w:r>
      <w:r>
        <w:rPr>
          <w:lang w:val="en-CA"/>
        </w:rPr>
        <w:br/>
      </w:r>
      <w:bookmarkStart w:id="968" w:name="x1-17401r400"/>
      <w:bookmarkEnd w:id="968"/>
      <w:r>
        <w:rPr>
          <w:lang w:val="en-CA"/>
        </w:rPr>
        <w:t>  for </w:t>
      </w:r>
      <w:proofErr w:type="spellStart"/>
      <w:r>
        <w:rPr>
          <w:lang w:val="en-CA"/>
        </w:rPr>
        <w:t>i</w:t>
      </w:r>
      <w:proofErr w:type="spellEnd"/>
      <w:r>
        <w:rPr>
          <w:lang w:val="en-CA"/>
        </w:rPr>
        <w:t> in </w:t>
      </w:r>
      <w:proofErr w:type="spellStart"/>
      <w:r>
        <w:rPr>
          <w:lang w:val="en-CA"/>
        </w:rPr>
        <w:t>globalBins</w:t>
      </w:r>
      <w:proofErr w:type="spellEnd"/>
      <w:r>
        <w:rPr>
          <w:lang w:val="en-CA"/>
        </w:rPr>
        <w:t>: </w:t>
      </w:r>
      <w:r>
        <w:rPr>
          <w:lang w:val="en-CA"/>
        </w:rPr>
        <w:br/>
      </w:r>
      <w:bookmarkStart w:id="969" w:name="x1-17402r401"/>
      <w:bookmarkEnd w:id="969"/>
      <w:r>
        <w:rPr>
          <w:lang w:val="en-CA"/>
        </w:rPr>
        <w:t>    print "bin</w:t>
      </w:r>
      <w:r>
        <w:rPr>
          <w:rFonts w:ascii="MS Gothic" w:hAnsi="MS Gothic" w:cs="MS Gothic"/>
          <w:lang w:val="en-CA"/>
        </w:rPr>
        <w:t>␣</w:t>
      </w:r>
      <w:r>
        <w:rPr>
          <w:lang w:val="en-CA"/>
        </w:rPr>
        <w:t>(",</w:t>
      </w:r>
      <w:proofErr w:type="spellStart"/>
      <w:r>
        <w:rPr>
          <w:lang w:val="en-CA"/>
        </w:rPr>
        <w:t>i</w:t>
      </w:r>
      <w:proofErr w:type="spellEnd"/>
      <w:r>
        <w:rPr>
          <w:lang w:val="en-CA"/>
        </w:rPr>
        <w:t>, ",", i+200, "):" </w:t>
      </w:r>
      <w:r>
        <w:rPr>
          <w:lang w:val="en-CA"/>
        </w:rPr>
        <w:br/>
      </w:r>
      <w:bookmarkStart w:id="970" w:name="x1-17403r402"/>
      <w:bookmarkEnd w:id="970"/>
      <w:r>
        <w:rPr>
          <w:lang w:val="en-CA"/>
        </w:rPr>
        <w:t>    print "-"*80 </w:t>
      </w:r>
      <w:r>
        <w:rPr>
          <w:lang w:val="en-CA"/>
        </w:rPr>
        <w:br/>
      </w:r>
      <w:bookmarkStart w:id="971" w:name="x1-17404r403"/>
      <w:bookmarkEnd w:id="971"/>
      <w:r>
        <w:rPr>
          <w:lang w:val="en-CA"/>
        </w:rPr>
        <w:t>    for combo in </w:t>
      </w:r>
      <w:proofErr w:type="spellStart"/>
      <w:r>
        <w:rPr>
          <w:lang w:val="en-CA"/>
        </w:rPr>
        <w:t>siteCombinations</w:t>
      </w:r>
      <w:proofErr w:type="spellEnd"/>
      <w:r>
        <w:rPr>
          <w:lang w:val="en-CA"/>
        </w:rPr>
        <w:t>: </w:t>
      </w:r>
      <w:r>
        <w:rPr>
          <w:lang w:val="en-CA"/>
        </w:rPr>
        <w:br/>
      </w:r>
      <w:bookmarkStart w:id="972" w:name="x1-17405r404"/>
      <w:bookmarkEnd w:id="972"/>
      <w:r>
        <w:rPr>
          <w:lang w:val="en-CA"/>
        </w:rPr>
        <w:t> </w:t>
      </w:r>
      <w:r>
        <w:rPr>
          <w:lang w:val="en-CA"/>
        </w:rPr>
        <w:br/>
      </w:r>
      <w:bookmarkStart w:id="973" w:name="x1-17406r405"/>
      <w:bookmarkEnd w:id="973"/>
      <w:r>
        <w:rPr>
          <w:lang w:val="en-CA"/>
        </w:rPr>
        <w:t>      for site in combo: </w:t>
      </w:r>
      <w:r>
        <w:rPr>
          <w:lang w:val="en-CA"/>
        </w:rPr>
        <w:br/>
      </w:r>
      <w:bookmarkStart w:id="974" w:name="x1-17407r406"/>
      <w:bookmarkEnd w:id="974"/>
      <w:r>
        <w:rPr>
          <w:lang w:val="en-CA"/>
        </w:rPr>
        <w:t>         </w:t>
      </w:r>
      <w:proofErr w:type="spellStart"/>
      <w:r>
        <w:rPr>
          <w:lang w:val="en-CA"/>
        </w:rPr>
        <w:t>thisSiteDataset</w:t>
      </w:r>
      <w:proofErr w:type="spellEnd"/>
      <w:r>
        <w:rPr>
          <w:lang w:val="en-CA"/>
        </w:rPr>
        <w:t> = </w:t>
      </w:r>
      <w:proofErr w:type="spellStart"/>
      <w:r>
        <w:rPr>
          <w:lang w:val="en-CA"/>
        </w:rPr>
        <w:t>datasetObjects</w:t>
      </w:r>
      <w:proofErr w:type="spellEnd"/>
      <w:r>
        <w:rPr>
          <w:lang w:val="en-CA"/>
        </w:rPr>
        <w:t>[site] </w:t>
      </w:r>
      <w:r>
        <w:rPr>
          <w:lang w:val="en-CA"/>
        </w:rPr>
        <w:br/>
      </w:r>
      <w:bookmarkStart w:id="975" w:name="x1-17408r407"/>
      <w:bookmarkEnd w:id="975"/>
      <w:r>
        <w:rPr>
          <w:lang w:val="en-CA"/>
        </w:rPr>
        <w:t> </w:t>
      </w:r>
      <w:r>
        <w:rPr>
          <w:lang w:val="en-CA"/>
        </w:rPr>
        <w:br/>
      </w:r>
      <w:bookmarkStart w:id="976" w:name="x1-17409r408"/>
      <w:bookmarkEnd w:id="976"/>
      <w:r>
        <w:rPr>
          <w:lang w:val="en-CA"/>
        </w:rPr>
        <w:t>         </w:t>
      </w:r>
      <w:proofErr w:type="spellStart"/>
      <w:r>
        <w:rPr>
          <w:lang w:val="en-CA"/>
        </w:rPr>
        <w:t>siteName</w:t>
      </w:r>
      <w:proofErr w:type="spellEnd"/>
      <w:r>
        <w:rPr>
          <w:lang w:val="en-CA"/>
        </w:rPr>
        <w:t> = ’{:4s}’.format(site) </w:t>
      </w:r>
      <w:r>
        <w:rPr>
          <w:lang w:val="en-CA"/>
        </w:rPr>
        <w:br/>
      </w:r>
      <w:bookmarkStart w:id="977" w:name="x1-17410r409"/>
      <w:bookmarkEnd w:id="977"/>
      <w:r>
        <w:rPr>
          <w:lang w:val="en-CA"/>
        </w:rPr>
        <w:t> </w:t>
      </w:r>
      <w:r>
        <w:rPr>
          <w:lang w:val="en-CA"/>
        </w:rPr>
        <w:br/>
      </w:r>
      <w:bookmarkStart w:id="978" w:name="x1-17411r410"/>
      <w:bookmarkEnd w:id="978"/>
      <w:r>
        <w:rPr>
          <w:lang w:val="en-CA"/>
        </w:rPr>
        <w:t>         print "site</w:t>
      </w:r>
      <w:r>
        <w:rPr>
          <w:rFonts w:ascii="MS Gothic" w:hAnsi="MS Gothic" w:cs="MS Gothic"/>
          <w:lang w:val="en-CA"/>
        </w:rPr>
        <w:t>␣</w:t>
      </w:r>
      <w:r>
        <w:rPr>
          <w:lang w:val="en-CA"/>
        </w:rPr>
        <w:t>%.4s</w:t>
      </w:r>
      <w:r>
        <w:rPr>
          <w:rFonts w:ascii="MS Gothic" w:hAnsi="MS Gothic" w:cs="MS Gothic"/>
          <w:lang w:val="en-CA"/>
        </w:rPr>
        <w:t>␣␣</w:t>
      </w:r>
      <w:r>
        <w:rPr>
          <w:lang w:val="en-CA"/>
        </w:rPr>
        <w:t>count:</w:t>
      </w:r>
      <w:r>
        <w:rPr>
          <w:rFonts w:ascii="MS Gothic" w:hAnsi="MS Gothic" w:cs="MS Gothic"/>
          <w:lang w:val="en-CA"/>
        </w:rPr>
        <w:t>␣</w:t>
      </w:r>
      <w:r>
        <w:rPr>
          <w:lang w:val="en-CA"/>
        </w:rPr>
        <w:t>%i" % (siteName, thisSiteDataset.getThisSiteBinCount(i, 200)) </w:t>
      </w:r>
      <w:r>
        <w:rPr>
          <w:lang w:val="en-CA"/>
        </w:rPr>
        <w:br/>
      </w:r>
      <w:bookmarkStart w:id="979" w:name="x1-17412r411"/>
      <w:bookmarkEnd w:id="979"/>
      <w:r>
        <w:rPr>
          <w:lang w:val="en-CA"/>
        </w:rPr>
        <w:t>      print "-"*80 </w:t>
      </w:r>
      <w:r>
        <w:rPr>
          <w:lang w:val="en-CA"/>
        </w:rPr>
        <w:br/>
      </w:r>
      <w:bookmarkStart w:id="980" w:name="x1-17413r412"/>
      <w:bookmarkEnd w:id="980"/>
      <w:r>
        <w:rPr>
          <w:lang w:val="en-CA"/>
        </w:rPr>
        <w:t>    print "\n\n" </w:t>
      </w:r>
      <w:r>
        <w:rPr>
          <w:lang w:val="en-CA"/>
        </w:rPr>
        <w:br/>
      </w:r>
      <w:bookmarkStart w:id="981" w:name="x1-17414r413"/>
      <w:bookmarkEnd w:id="981"/>
      <w:r>
        <w:rPr>
          <w:lang w:val="en-CA"/>
        </w:rPr>
        <w:t>  ############################################################################ </w:t>
      </w:r>
      <w:r>
        <w:rPr>
          <w:lang w:val="en-CA"/>
        </w:rPr>
        <w:br/>
      </w:r>
      <w:bookmarkStart w:id="982" w:name="x1-17415r414"/>
      <w:bookmarkEnd w:id="982"/>
      <w:r>
        <w:rPr>
          <w:lang w:val="en-CA"/>
        </w:rPr>
        <w:t> </w:t>
      </w:r>
      <w:r>
        <w:rPr>
          <w:lang w:val="en-CA"/>
        </w:rPr>
        <w:br/>
      </w:r>
      <w:bookmarkStart w:id="983" w:name="x1-17416r415"/>
      <w:bookmarkEnd w:id="983"/>
      <w:r>
        <w:rPr>
          <w:lang w:val="en-CA"/>
        </w:rPr>
        <w:t> </w:t>
      </w:r>
      <w:r>
        <w:rPr>
          <w:lang w:val="en-CA"/>
        </w:rPr>
        <w:br/>
      </w:r>
      <w:bookmarkStart w:id="984" w:name="x1-17417r416"/>
      <w:bookmarkEnd w:id="984"/>
      <w:r>
        <w:rPr>
          <w:lang w:val="en-CA"/>
        </w:rPr>
        <w:t>  </w:t>
      </w:r>
      <w:proofErr w:type="spellStart"/>
      <w:r>
        <w:rPr>
          <w:lang w:val="en-CA"/>
        </w:rPr>
        <w:t>giaRegressions</w:t>
      </w:r>
      <w:proofErr w:type="spellEnd"/>
      <w:r>
        <w:rPr>
          <w:lang w:val="en-CA"/>
        </w:rPr>
        <w:t> = {} </w:t>
      </w:r>
      <w:r>
        <w:rPr>
          <w:lang w:val="en-CA"/>
        </w:rPr>
        <w:br/>
      </w:r>
      <w:bookmarkStart w:id="985" w:name="x1-17418r417"/>
      <w:bookmarkEnd w:id="985"/>
      <w:r>
        <w:rPr>
          <w:lang w:val="en-CA"/>
        </w:rPr>
        <w:t>  </w:t>
      </w:r>
      <w:proofErr w:type="spellStart"/>
      <w:r>
        <w:rPr>
          <w:lang w:val="en-CA"/>
        </w:rPr>
        <w:t>giaRegressionComboMappingsByConditions</w:t>
      </w:r>
      <w:proofErr w:type="spellEnd"/>
      <w:r>
        <w:rPr>
          <w:lang w:val="en-CA"/>
        </w:rPr>
        <w:t> = {} </w:t>
      </w:r>
      <w:r>
        <w:rPr>
          <w:lang w:val="en-CA"/>
        </w:rPr>
        <w:br/>
      </w:r>
      <w:bookmarkStart w:id="986" w:name="x1-17419r418"/>
      <w:bookmarkEnd w:id="986"/>
      <w:r>
        <w:rPr>
          <w:lang w:val="en-CA"/>
        </w:rPr>
        <w:t> </w:t>
      </w:r>
      <w:r>
        <w:rPr>
          <w:lang w:val="en-CA"/>
        </w:rPr>
        <w:br/>
      </w:r>
      <w:bookmarkStart w:id="987" w:name="x1-17420r419"/>
      <w:bookmarkEnd w:id="987"/>
      <w:r>
        <w:rPr>
          <w:lang w:val="en-CA"/>
        </w:rPr>
        <w:t>  </w:t>
      </w:r>
      <w:proofErr w:type="spellStart"/>
      <w:r>
        <w:rPr>
          <w:lang w:val="en-CA"/>
        </w:rPr>
        <w:t>giaRegressionKeys</w:t>
      </w:r>
      <w:proofErr w:type="spellEnd"/>
      <w:r>
        <w:rPr>
          <w:lang w:val="en-CA"/>
        </w:rPr>
        <w:t> = [] </w:t>
      </w:r>
      <w:r>
        <w:rPr>
          <w:lang w:val="en-CA"/>
        </w:rPr>
        <w:br/>
      </w:r>
      <w:bookmarkStart w:id="988" w:name="x1-17421r420"/>
      <w:bookmarkEnd w:id="988"/>
      <w:r>
        <w:rPr>
          <w:lang w:val="en-CA"/>
        </w:rPr>
        <w:t>  </w:t>
      </w:r>
      <w:proofErr w:type="spellStart"/>
      <w:r>
        <w:rPr>
          <w:lang w:val="en-CA"/>
        </w:rPr>
        <w:t>giaRegressionDescriptions</w:t>
      </w:r>
      <w:proofErr w:type="spellEnd"/>
      <w:r>
        <w:rPr>
          <w:lang w:val="en-CA"/>
        </w:rPr>
        <w:t> = {} </w:t>
      </w:r>
      <w:r>
        <w:rPr>
          <w:lang w:val="en-CA"/>
        </w:rPr>
        <w:br/>
      </w:r>
      <w:bookmarkStart w:id="989" w:name="x1-17422r421"/>
      <w:bookmarkEnd w:id="989"/>
      <w:r>
        <w:rPr>
          <w:lang w:val="en-CA"/>
        </w:rPr>
        <w:t>  </w:t>
      </w:r>
      <w:proofErr w:type="spellStart"/>
      <w:r>
        <w:rPr>
          <w:lang w:val="en-CA"/>
        </w:rPr>
        <w:t>giaKeysByDescriptions</w:t>
      </w:r>
      <w:proofErr w:type="spellEnd"/>
      <w:r>
        <w:rPr>
          <w:lang w:val="en-CA"/>
        </w:rPr>
        <w:t> = {} </w:t>
      </w:r>
      <w:r>
        <w:rPr>
          <w:lang w:val="en-CA"/>
        </w:rPr>
        <w:br/>
      </w:r>
      <w:bookmarkStart w:id="990" w:name="x1-17423r422"/>
      <w:bookmarkEnd w:id="990"/>
      <w:r>
        <w:rPr>
          <w:lang w:val="en-CA"/>
        </w:rPr>
        <w:t> </w:t>
      </w:r>
      <w:r>
        <w:rPr>
          <w:lang w:val="en-CA"/>
        </w:rPr>
        <w:br/>
      </w:r>
      <w:bookmarkStart w:id="991" w:name="x1-17424r423"/>
      <w:bookmarkEnd w:id="991"/>
      <w:r>
        <w:rPr>
          <w:lang w:val="en-CA"/>
        </w:rPr>
        <w:t>  for combo in </w:t>
      </w:r>
      <w:proofErr w:type="spellStart"/>
      <w:r>
        <w:rPr>
          <w:lang w:val="en-CA"/>
        </w:rPr>
        <w:t>siteCombinations</w:t>
      </w:r>
      <w:proofErr w:type="spellEnd"/>
      <w:r>
        <w:rPr>
          <w:lang w:val="en-CA"/>
        </w:rPr>
        <w:t>: </w:t>
      </w:r>
      <w:r>
        <w:rPr>
          <w:lang w:val="en-CA"/>
        </w:rPr>
        <w:br/>
      </w:r>
      <w:bookmarkStart w:id="992" w:name="x1-17425r424"/>
      <w:bookmarkEnd w:id="992"/>
      <w:r>
        <w:rPr>
          <w:lang w:val="en-CA"/>
        </w:rPr>
        <w:t>    for order in [’forward’, ’reverse’]: </w:t>
      </w:r>
      <w:r>
        <w:rPr>
          <w:lang w:val="en-CA"/>
        </w:rPr>
        <w:br/>
      </w:r>
      <w:bookmarkStart w:id="993" w:name="x1-17426r425"/>
      <w:bookmarkEnd w:id="993"/>
      <w:r>
        <w:rPr>
          <w:lang w:val="en-CA"/>
        </w:rPr>
        <w:t>      if(order == ’forward’): </w:t>
      </w:r>
      <w:r>
        <w:rPr>
          <w:lang w:val="en-CA"/>
        </w:rPr>
        <w:br/>
      </w:r>
      <w:bookmarkStart w:id="994" w:name="x1-17427r426"/>
      <w:bookmarkEnd w:id="994"/>
      <w:r>
        <w:rPr>
          <w:lang w:val="en-CA"/>
        </w:rPr>
        <w:t>         direct = combo[0] </w:t>
      </w:r>
      <w:r>
        <w:rPr>
          <w:lang w:val="en-CA"/>
        </w:rPr>
        <w:br/>
      </w:r>
      <w:bookmarkStart w:id="995" w:name="x1-17428r427"/>
      <w:bookmarkEnd w:id="995"/>
      <w:r>
        <w:rPr>
          <w:lang w:val="en-CA"/>
        </w:rPr>
        <w:t>         ## d is the site we are using as our direct comparison </w:t>
      </w:r>
      <w:r>
        <w:rPr>
          <w:lang w:val="en-CA"/>
        </w:rPr>
        <w:br/>
      </w:r>
      <w:bookmarkStart w:id="996" w:name="x1-17429r428"/>
      <w:bookmarkEnd w:id="996"/>
      <w:r>
        <w:rPr>
          <w:lang w:val="en-CA"/>
        </w:rPr>
        <w:t> </w:t>
      </w:r>
      <w:r>
        <w:rPr>
          <w:lang w:val="en-CA"/>
        </w:rPr>
        <w:br/>
      </w:r>
      <w:bookmarkStart w:id="997" w:name="x1-17430r429"/>
      <w:bookmarkEnd w:id="997"/>
      <w:r>
        <w:rPr>
          <w:lang w:val="en-CA"/>
        </w:rPr>
        <w:t>         ## </w:t>
      </w:r>
      <w:proofErr w:type="spellStart"/>
      <w:r>
        <w:rPr>
          <w:lang w:val="en-CA"/>
        </w:rPr>
        <w:t>ie</w:t>
      </w:r>
      <w:proofErr w:type="spellEnd"/>
      <w:r>
        <w:rPr>
          <w:lang w:val="en-CA"/>
        </w:rPr>
        <w:t> MUST have a measured data point at this age </w:t>
      </w:r>
      <w:r>
        <w:rPr>
          <w:lang w:val="en-CA"/>
        </w:rPr>
        <w:br/>
      </w:r>
      <w:bookmarkStart w:id="998" w:name="x1-17431r430"/>
      <w:bookmarkEnd w:id="998"/>
      <w:r>
        <w:rPr>
          <w:lang w:val="en-CA"/>
        </w:rPr>
        <w:t>         modelled = combo[1] </w:t>
      </w:r>
      <w:r>
        <w:rPr>
          <w:lang w:val="en-CA"/>
        </w:rPr>
        <w:br/>
      </w:r>
      <w:bookmarkStart w:id="999" w:name="x1-17432r431"/>
      <w:bookmarkEnd w:id="999"/>
      <w:r>
        <w:rPr>
          <w:lang w:val="en-CA"/>
        </w:rPr>
        <w:t>         ## ds is what we are comparing against, so it can just be a </w:t>
      </w:r>
      <w:r>
        <w:rPr>
          <w:lang w:val="en-CA"/>
        </w:rPr>
        <w:br/>
      </w:r>
      <w:bookmarkStart w:id="1000" w:name="x1-17433r432"/>
      <w:bookmarkEnd w:id="1000"/>
      <w:r>
        <w:rPr>
          <w:lang w:val="en-CA"/>
        </w:rPr>
        <w:t>         ## modelled point </w:t>
      </w:r>
      <w:r>
        <w:rPr>
          <w:lang w:val="en-CA"/>
        </w:rPr>
        <w:br/>
      </w:r>
      <w:bookmarkStart w:id="1001" w:name="x1-17434r433"/>
      <w:bookmarkEnd w:id="1001"/>
      <w:r>
        <w:rPr>
          <w:lang w:val="en-CA"/>
        </w:rPr>
        <w:t>      else: </w:t>
      </w:r>
      <w:r>
        <w:rPr>
          <w:lang w:val="en-CA"/>
        </w:rPr>
        <w:br/>
      </w:r>
      <w:bookmarkStart w:id="1002" w:name="x1-17435r434"/>
      <w:bookmarkEnd w:id="1002"/>
      <w:r>
        <w:rPr>
          <w:lang w:val="en-CA"/>
        </w:rPr>
        <w:t>         direct = combo[1] </w:t>
      </w:r>
      <w:r>
        <w:rPr>
          <w:lang w:val="en-CA"/>
        </w:rPr>
        <w:br/>
      </w:r>
      <w:bookmarkStart w:id="1003" w:name="x1-17436r435"/>
      <w:bookmarkEnd w:id="1003"/>
      <w:r>
        <w:rPr>
          <w:lang w:val="en-CA"/>
        </w:rPr>
        <w:t>         modelled = combo[0] </w:t>
      </w:r>
      <w:r>
        <w:rPr>
          <w:lang w:val="en-CA"/>
        </w:rPr>
        <w:br/>
      </w:r>
      <w:bookmarkStart w:id="1004" w:name="x1-17437r436"/>
      <w:bookmarkEnd w:id="1004"/>
      <w:r>
        <w:rPr>
          <w:lang w:val="en-CA"/>
        </w:rPr>
        <w:lastRenderedPageBreak/>
        <w:t>      thisRegressionKey = "%s-%s:%s" % (combo[0], combo[1], order) </w:t>
      </w:r>
      <w:r>
        <w:rPr>
          <w:lang w:val="en-CA"/>
        </w:rPr>
        <w:br/>
      </w:r>
      <w:bookmarkStart w:id="1005" w:name="x1-17438r437"/>
      <w:bookmarkEnd w:id="1005"/>
      <w:r>
        <w:rPr>
          <w:lang w:val="en-CA"/>
        </w:rPr>
        <w:t> </w:t>
      </w:r>
      <w:r>
        <w:rPr>
          <w:lang w:val="en-CA"/>
        </w:rPr>
        <w:br/>
      </w:r>
      <w:bookmarkStart w:id="1006" w:name="x1-17439r438"/>
      <w:bookmarkEnd w:id="1006"/>
      <w:r>
        <w:rPr>
          <w:lang w:val="en-CA"/>
        </w:rPr>
        <w:t>      </w:t>
      </w:r>
      <w:proofErr w:type="spellStart"/>
      <w:r>
        <w:rPr>
          <w:lang w:val="en-CA"/>
        </w:rPr>
        <w:t>giaRegressionKeys.append</w:t>
      </w:r>
      <w:proofErr w:type="spellEnd"/>
      <w:r>
        <w:rPr>
          <w:lang w:val="en-CA"/>
        </w:rPr>
        <w:t>(</w:t>
      </w:r>
      <w:proofErr w:type="spellStart"/>
      <w:r>
        <w:rPr>
          <w:lang w:val="en-CA"/>
        </w:rPr>
        <w:t>thisRegressionKey</w:t>
      </w:r>
      <w:proofErr w:type="spellEnd"/>
      <w:r>
        <w:rPr>
          <w:lang w:val="en-CA"/>
        </w:rPr>
        <w:t>) </w:t>
      </w:r>
      <w:r>
        <w:rPr>
          <w:lang w:val="en-CA"/>
        </w:rPr>
        <w:br/>
      </w:r>
      <w:bookmarkStart w:id="1007" w:name="x1-17440r439"/>
      <w:bookmarkEnd w:id="1007"/>
      <w:r>
        <w:rPr>
          <w:lang w:val="en-CA"/>
        </w:rPr>
        <w:t>      thisComparisonGiaDescription = "%s</w:t>
      </w:r>
      <w:r>
        <w:rPr>
          <w:rFonts w:ascii="MS Gothic" w:hAnsi="MS Gothic" w:cs="MS Gothic"/>
          <w:lang w:val="en-CA"/>
        </w:rPr>
        <w:t>␣</w:t>
      </w:r>
      <w:r>
        <w:rPr>
          <w:lang w:val="en-CA"/>
        </w:rPr>
        <w:t>relative</w:t>
      </w:r>
      <w:r>
        <w:rPr>
          <w:rFonts w:ascii="MS Gothic" w:hAnsi="MS Gothic" w:cs="MS Gothic"/>
          <w:lang w:val="en-CA"/>
        </w:rPr>
        <w:t>␣</w:t>
      </w:r>
      <w:r>
        <w:rPr>
          <w:lang w:val="en-CA"/>
        </w:rPr>
        <w:t>to</w:t>
      </w:r>
      <w:r>
        <w:rPr>
          <w:rFonts w:ascii="MS Gothic" w:hAnsi="MS Gothic" w:cs="MS Gothic"/>
          <w:lang w:val="en-CA"/>
        </w:rPr>
        <w:t>␣</w:t>
      </w:r>
      <w:r>
        <w:rPr>
          <w:lang w:val="en-CA"/>
        </w:rPr>
        <w:t>%s</w:t>
      </w:r>
      <w:r>
        <w:rPr>
          <w:rFonts w:ascii="MS Gothic" w:hAnsi="MS Gothic" w:cs="MS Gothic"/>
          <w:lang w:val="en-CA"/>
        </w:rPr>
        <w:t>␣</w:t>
      </w:r>
      <w:r>
        <w:rPr>
          <w:lang w:val="en-CA"/>
        </w:rPr>
        <w:t>model" % (direct, modelled) </w:t>
      </w:r>
      <w:r>
        <w:rPr>
          <w:lang w:val="en-CA"/>
        </w:rPr>
        <w:br/>
      </w:r>
      <w:bookmarkStart w:id="1008" w:name="x1-17441r440"/>
      <w:bookmarkEnd w:id="1008"/>
      <w:r>
        <w:rPr>
          <w:lang w:val="en-CA"/>
        </w:rPr>
        <w:t>      giaRegressionDescriptions[thisRegressionKey] = thisComparisonGiaDescription </w:t>
      </w:r>
      <w:r>
        <w:rPr>
          <w:lang w:val="en-CA"/>
        </w:rPr>
        <w:br/>
      </w:r>
      <w:bookmarkStart w:id="1009" w:name="x1-17442r441"/>
      <w:bookmarkEnd w:id="1009"/>
      <w:r>
        <w:rPr>
          <w:lang w:val="en-CA"/>
        </w:rPr>
        <w:t>      giaKeysByDescriptions[thisComparisonGiaDescription] = thisRegressionKey </w:t>
      </w:r>
      <w:r>
        <w:rPr>
          <w:lang w:val="en-CA"/>
        </w:rPr>
        <w:br/>
      </w:r>
      <w:bookmarkStart w:id="1010" w:name="x1-17443r442"/>
      <w:bookmarkEnd w:id="1010"/>
      <w:r>
        <w:rPr>
          <w:lang w:val="en-CA"/>
        </w:rPr>
        <w:t> </w:t>
      </w:r>
      <w:r>
        <w:rPr>
          <w:lang w:val="en-CA"/>
        </w:rPr>
        <w:br/>
      </w:r>
      <w:bookmarkStart w:id="1011" w:name="x1-17444r443"/>
      <w:bookmarkEnd w:id="1011"/>
      <w:r>
        <w:rPr>
          <w:lang w:val="en-CA"/>
        </w:rPr>
        <w:t>  </w:t>
      </w:r>
      <w:proofErr w:type="spellStart"/>
      <w:r>
        <w:rPr>
          <w:lang w:val="en-CA"/>
        </w:rPr>
        <w:t>sortedKeys</w:t>
      </w:r>
      <w:proofErr w:type="spellEnd"/>
      <w:r>
        <w:rPr>
          <w:lang w:val="en-CA"/>
        </w:rPr>
        <w:t> = sorted(</w:t>
      </w:r>
      <w:proofErr w:type="spellStart"/>
      <w:r>
        <w:rPr>
          <w:lang w:val="en-CA"/>
        </w:rPr>
        <w:t>giaRegressionKeys</w:t>
      </w:r>
      <w:proofErr w:type="spellEnd"/>
      <w:r>
        <w:rPr>
          <w:lang w:val="en-CA"/>
        </w:rPr>
        <w:t>) </w:t>
      </w:r>
      <w:r>
        <w:rPr>
          <w:lang w:val="en-CA"/>
        </w:rPr>
        <w:br/>
      </w:r>
      <w:bookmarkStart w:id="1012" w:name="x1-17445r444"/>
      <w:bookmarkEnd w:id="1012"/>
      <w:r>
        <w:rPr>
          <w:lang w:val="en-CA"/>
        </w:rPr>
        <w:t>  print "</w:t>
      </w:r>
      <w:proofErr w:type="spellStart"/>
      <w:r>
        <w:rPr>
          <w:lang w:val="en-CA"/>
        </w:rPr>
        <w:t>sortedKeys</w:t>
      </w:r>
      <w:proofErr w:type="spellEnd"/>
      <w:r>
        <w:rPr>
          <w:lang w:val="en-CA"/>
        </w:rPr>
        <w:t>:</w:t>
      </w:r>
      <w:r>
        <w:rPr>
          <w:rFonts w:ascii="MS Gothic" w:hAnsi="MS Gothic" w:cs="MS Gothic"/>
          <w:lang w:val="en-CA"/>
        </w:rPr>
        <w:t>␣</w:t>
      </w:r>
      <w:r>
        <w:rPr>
          <w:lang w:val="en-CA"/>
        </w:rPr>
        <w:t>", </w:t>
      </w:r>
      <w:proofErr w:type="spellStart"/>
      <w:r>
        <w:rPr>
          <w:lang w:val="en-CA"/>
        </w:rPr>
        <w:t>sortedKeys</w:t>
      </w:r>
      <w:proofErr w:type="spellEnd"/>
      <w:r>
        <w:rPr>
          <w:lang w:val="en-CA"/>
        </w:rPr>
        <w:t> </w:t>
      </w:r>
      <w:r>
        <w:rPr>
          <w:lang w:val="en-CA"/>
        </w:rPr>
        <w:br/>
      </w:r>
      <w:bookmarkStart w:id="1013" w:name="x1-17446r445"/>
      <w:bookmarkEnd w:id="1013"/>
      <w:r>
        <w:rPr>
          <w:lang w:val="en-CA"/>
        </w:rPr>
        <w:t> </w:t>
      </w:r>
      <w:r>
        <w:rPr>
          <w:lang w:val="en-CA"/>
        </w:rPr>
        <w:br/>
      </w:r>
      <w:bookmarkStart w:id="1014" w:name="x1-17447r446"/>
      <w:bookmarkEnd w:id="1014"/>
      <w:r>
        <w:rPr>
          <w:lang w:val="en-CA"/>
        </w:rPr>
        <w:t>  ############################################################################ </w:t>
      </w:r>
      <w:r>
        <w:rPr>
          <w:lang w:val="en-CA"/>
        </w:rPr>
        <w:br/>
      </w:r>
      <w:bookmarkStart w:id="1015" w:name="x1-17448r447"/>
      <w:bookmarkEnd w:id="1015"/>
      <w:r>
        <w:rPr>
          <w:lang w:val="en-CA"/>
        </w:rPr>
        <w:t>  ## plot the raw data plots with counts for each bin ######################## </w:t>
      </w:r>
      <w:r>
        <w:rPr>
          <w:lang w:val="en-CA"/>
        </w:rPr>
        <w:br/>
      </w:r>
      <w:bookmarkStart w:id="1016" w:name="x1-17449r448"/>
      <w:bookmarkEnd w:id="1016"/>
      <w:r>
        <w:rPr>
          <w:lang w:val="en-CA"/>
        </w:rPr>
        <w:t> </w:t>
      </w:r>
      <w:r>
        <w:rPr>
          <w:lang w:val="en-CA"/>
        </w:rPr>
        <w:br/>
      </w:r>
      <w:bookmarkStart w:id="1017" w:name="x1-17450r449"/>
      <w:bookmarkEnd w:id="1017"/>
      <w:r>
        <w:rPr>
          <w:lang w:val="en-CA"/>
        </w:rPr>
        <w:t>  for combo in </w:t>
      </w:r>
      <w:proofErr w:type="spellStart"/>
      <w:r>
        <w:rPr>
          <w:lang w:val="en-CA"/>
        </w:rPr>
        <w:t>siteCombinations</w:t>
      </w:r>
      <w:proofErr w:type="spellEnd"/>
      <w:r>
        <w:rPr>
          <w:lang w:val="en-CA"/>
        </w:rPr>
        <w:t>: </w:t>
      </w:r>
      <w:r>
        <w:rPr>
          <w:lang w:val="en-CA"/>
        </w:rPr>
        <w:br/>
      </w:r>
      <w:bookmarkStart w:id="1018" w:name="x1-17451r450"/>
      <w:bookmarkEnd w:id="1018"/>
      <w:r>
        <w:rPr>
          <w:lang w:val="en-CA"/>
        </w:rPr>
        <w:t>    print "\</w:t>
      </w:r>
      <w:proofErr w:type="spellStart"/>
      <w:r>
        <w:rPr>
          <w:lang w:val="en-CA"/>
        </w:rPr>
        <w:t>nPlotting</w:t>
      </w:r>
      <w:r>
        <w:rPr>
          <w:rFonts w:ascii="MS Gothic" w:hAnsi="MS Gothic" w:cs="MS Gothic"/>
          <w:lang w:val="en-CA"/>
        </w:rPr>
        <w:t>␣</w:t>
      </w:r>
      <w:r>
        <w:rPr>
          <w:lang w:val="en-CA"/>
        </w:rPr>
        <w:t>raw</w:t>
      </w:r>
      <w:r>
        <w:rPr>
          <w:rFonts w:ascii="MS Gothic" w:hAnsi="MS Gothic" w:cs="MS Gothic"/>
          <w:lang w:val="en-CA"/>
        </w:rPr>
        <w:t>␣</w:t>
      </w:r>
      <w:r>
        <w:rPr>
          <w:lang w:val="en-CA"/>
        </w:rPr>
        <w:t>data</w:t>
      </w:r>
      <w:r>
        <w:rPr>
          <w:rFonts w:ascii="MS Gothic" w:hAnsi="MS Gothic" w:cs="MS Gothic"/>
          <w:lang w:val="en-CA"/>
        </w:rPr>
        <w:t>␣</w:t>
      </w:r>
      <w:r>
        <w:rPr>
          <w:lang w:val="en-CA"/>
        </w:rPr>
        <w:t>for</w:t>
      </w:r>
      <w:r>
        <w:rPr>
          <w:rFonts w:ascii="MS Gothic" w:hAnsi="MS Gothic" w:cs="MS Gothic"/>
          <w:lang w:val="en-CA"/>
        </w:rPr>
        <w:t>␣</w:t>
      </w:r>
      <w:r>
        <w:rPr>
          <w:lang w:val="en-CA"/>
        </w:rPr>
        <w:t>site</w:t>
      </w:r>
      <w:r>
        <w:rPr>
          <w:rFonts w:ascii="MS Gothic" w:hAnsi="MS Gothic" w:cs="MS Gothic"/>
          <w:lang w:val="en-CA"/>
        </w:rPr>
        <w:t>␣</w:t>
      </w:r>
      <w:r>
        <w:rPr>
          <w:lang w:val="en-CA"/>
        </w:rPr>
        <w:t>combo</w:t>
      </w:r>
      <w:proofErr w:type="spellEnd"/>
      <w:r>
        <w:rPr>
          <w:lang w:val="en-CA"/>
        </w:rPr>
        <w:t>:</w:t>
      </w:r>
      <w:r>
        <w:rPr>
          <w:rFonts w:ascii="MS Gothic" w:hAnsi="MS Gothic" w:cs="MS Gothic"/>
          <w:lang w:val="en-CA"/>
        </w:rPr>
        <w:t>␣</w:t>
      </w:r>
      <w:r>
        <w:rPr>
          <w:lang w:val="en-CA"/>
        </w:rPr>
        <w:t>" </w:t>
      </w:r>
      <w:r>
        <w:rPr>
          <w:lang w:val="en-CA"/>
        </w:rPr>
        <w:br/>
      </w:r>
      <w:bookmarkStart w:id="1019" w:name="x1-17452r451"/>
      <w:bookmarkEnd w:id="1019"/>
      <w:r>
        <w:rPr>
          <w:lang w:val="en-CA"/>
        </w:rPr>
        <w:t>    for site in combo: </w:t>
      </w:r>
      <w:r>
        <w:rPr>
          <w:lang w:val="en-CA"/>
        </w:rPr>
        <w:br/>
      </w:r>
      <w:bookmarkStart w:id="1020" w:name="x1-17453r452"/>
      <w:bookmarkEnd w:id="1020"/>
      <w:r>
        <w:rPr>
          <w:lang w:val="en-CA"/>
        </w:rPr>
        <w:t>      print site </w:t>
      </w:r>
      <w:r>
        <w:rPr>
          <w:lang w:val="en-CA"/>
        </w:rPr>
        <w:br/>
      </w:r>
      <w:bookmarkStart w:id="1021" w:name="x1-17454r453"/>
      <w:bookmarkEnd w:id="1021"/>
      <w:r>
        <w:rPr>
          <w:lang w:val="en-CA"/>
        </w:rPr>
        <w:t> </w:t>
      </w:r>
      <w:r>
        <w:rPr>
          <w:lang w:val="en-CA"/>
        </w:rPr>
        <w:br/>
      </w:r>
      <w:bookmarkStart w:id="1022" w:name="x1-17455r454"/>
      <w:bookmarkEnd w:id="1022"/>
      <w:r>
        <w:rPr>
          <w:lang w:val="en-CA"/>
        </w:rPr>
        <w:t>    for site in combo: </w:t>
      </w:r>
      <w:r>
        <w:rPr>
          <w:lang w:val="en-CA"/>
        </w:rPr>
        <w:br/>
      </w:r>
      <w:bookmarkStart w:id="1023" w:name="x1-17456r455"/>
      <w:bookmarkEnd w:id="1023"/>
      <w:r>
        <w:rPr>
          <w:lang w:val="en-CA"/>
        </w:rPr>
        <w:t>      x = </w:t>
      </w:r>
      <w:proofErr w:type="spellStart"/>
      <w:r>
        <w:rPr>
          <w:lang w:val="en-CA"/>
        </w:rPr>
        <w:t>datasetObjects</w:t>
      </w:r>
      <w:proofErr w:type="spellEnd"/>
      <w:r>
        <w:rPr>
          <w:lang w:val="en-CA"/>
        </w:rPr>
        <w:t>[site].</w:t>
      </w:r>
      <w:proofErr w:type="spellStart"/>
      <w:r>
        <w:rPr>
          <w:lang w:val="en-CA"/>
        </w:rPr>
        <w:t>getAgeValues</w:t>
      </w:r>
      <w:proofErr w:type="spellEnd"/>
      <w:r>
        <w:rPr>
          <w:lang w:val="en-CA"/>
        </w:rPr>
        <w:t>() </w:t>
      </w:r>
      <w:r>
        <w:rPr>
          <w:lang w:val="en-CA"/>
        </w:rPr>
        <w:br/>
      </w:r>
      <w:bookmarkStart w:id="1024" w:name="x1-17457r456"/>
      <w:bookmarkEnd w:id="1024"/>
      <w:r>
        <w:rPr>
          <w:lang w:val="en-CA"/>
        </w:rPr>
        <w:t>      y = </w:t>
      </w:r>
      <w:proofErr w:type="spellStart"/>
      <w:r>
        <w:rPr>
          <w:lang w:val="en-CA"/>
        </w:rPr>
        <w:t>datasetObjects</w:t>
      </w:r>
      <w:proofErr w:type="spellEnd"/>
      <w:r>
        <w:rPr>
          <w:lang w:val="en-CA"/>
        </w:rPr>
        <w:t>[site].</w:t>
      </w:r>
      <w:proofErr w:type="spellStart"/>
      <w:r>
        <w:rPr>
          <w:lang w:val="en-CA"/>
        </w:rPr>
        <w:t>getElevationValues</w:t>
      </w:r>
      <w:proofErr w:type="spellEnd"/>
      <w:r>
        <w:rPr>
          <w:lang w:val="en-CA"/>
        </w:rPr>
        <w:t>() </w:t>
      </w:r>
      <w:r>
        <w:rPr>
          <w:lang w:val="en-CA"/>
        </w:rPr>
        <w:br/>
      </w:r>
      <w:bookmarkStart w:id="1025" w:name="x1-17458r457"/>
      <w:bookmarkEnd w:id="1025"/>
      <w:r>
        <w:rPr>
          <w:lang w:val="en-CA"/>
        </w:rPr>
        <w:t> </w:t>
      </w:r>
      <w:r>
        <w:rPr>
          <w:lang w:val="en-CA"/>
        </w:rPr>
        <w:br/>
      </w:r>
      <w:bookmarkStart w:id="1026" w:name="x1-17459r458"/>
      <w:bookmarkEnd w:id="1026"/>
      <w:r>
        <w:rPr>
          <w:lang w:val="en-CA"/>
        </w:rPr>
        <w:t> </w:t>
      </w:r>
      <w:r>
        <w:rPr>
          <w:lang w:val="en-CA"/>
        </w:rPr>
        <w:br/>
      </w:r>
      <w:bookmarkStart w:id="1027" w:name="x1-17460r459"/>
      <w:bookmarkEnd w:id="1027"/>
      <w:r>
        <w:rPr>
          <w:lang w:val="en-CA"/>
        </w:rPr>
        <w:t>      plt.plot(x, y, mapSiteToColour(site) + ’s’, label="%s,</w:t>
      </w:r>
      <w:r>
        <w:rPr>
          <w:rFonts w:ascii="MS Gothic" w:hAnsi="MS Gothic" w:cs="MS Gothic"/>
          <w:lang w:val="en-CA"/>
        </w:rPr>
        <w:t>␣</w:t>
      </w:r>
      <w:r>
        <w:rPr>
          <w:lang w:val="en-CA"/>
        </w:rPr>
        <w:t>n=%i" % (site, len(x)), markersize=4.0) </w:t>
      </w:r>
      <w:r>
        <w:rPr>
          <w:lang w:val="en-CA"/>
        </w:rPr>
        <w:br/>
      </w:r>
      <w:bookmarkStart w:id="1028" w:name="x1-17461r460"/>
      <w:bookmarkEnd w:id="1028"/>
      <w:r>
        <w:rPr>
          <w:lang w:val="en-CA"/>
        </w:rPr>
        <w:t>      ## plot the raw data for each site </w:t>
      </w:r>
      <w:r>
        <w:rPr>
          <w:lang w:val="en-CA"/>
        </w:rPr>
        <w:br/>
      </w:r>
      <w:bookmarkStart w:id="1029" w:name="x1-17462r461"/>
      <w:bookmarkEnd w:id="1029"/>
      <w:r>
        <w:rPr>
          <w:lang w:val="en-CA"/>
        </w:rPr>
        <w:t> </w:t>
      </w:r>
      <w:r>
        <w:rPr>
          <w:lang w:val="en-CA"/>
        </w:rPr>
        <w:br/>
      </w:r>
      <w:bookmarkStart w:id="1030" w:name="x1-17463r462"/>
      <w:bookmarkEnd w:id="1030"/>
      <w:r>
        <w:rPr>
          <w:lang w:val="en-CA"/>
        </w:rPr>
        <w:t>      plt.plot(sorted(allAgesSampled), [datasetModels[site].getModelledElevation(age) for age in sorted(allAgesSampled)], mapSiteToColour(site), label=site+"</w:t>
      </w:r>
      <w:r>
        <w:rPr>
          <w:rFonts w:ascii="MS Gothic" w:hAnsi="MS Gothic" w:cs="MS Gothic"/>
          <w:lang w:val="en-CA"/>
        </w:rPr>
        <w:t>␣</w:t>
      </w:r>
      <w:r>
        <w:rPr>
          <w:lang w:val="en-CA"/>
        </w:rPr>
        <w:t>(model)") </w:t>
      </w:r>
      <w:r>
        <w:rPr>
          <w:lang w:val="en-CA"/>
        </w:rPr>
        <w:br/>
      </w:r>
      <w:bookmarkStart w:id="1031" w:name="x1-17464r463"/>
      <w:bookmarkEnd w:id="1031"/>
      <w:r>
        <w:rPr>
          <w:lang w:val="en-CA"/>
        </w:rPr>
        <w:t>      ## plot the linear interpolation model for each site </w:t>
      </w:r>
      <w:r>
        <w:rPr>
          <w:lang w:val="en-CA"/>
        </w:rPr>
        <w:br/>
      </w:r>
      <w:bookmarkStart w:id="1032" w:name="x1-17465r464"/>
      <w:bookmarkEnd w:id="1032"/>
      <w:r>
        <w:rPr>
          <w:lang w:val="en-CA"/>
        </w:rPr>
        <w:t> </w:t>
      </w:r>
      <w:r>
        <w:rPr>
          <w:lang w:val="en-CA"/>
        </w:rPr>
        <w:br/>
      </w:r>
      <w:bookmarkStart w:id="1033" w:name="x1-17466r465"/>
      <w:bookmarkEnd w:id="1033"/>
      <w:r>
        <w:rPr>
          <w:lang w:val="en-CA"/>
        </w:rPr>
        <w:t>      plt.hist(x, bottom = histogramFloor, normed=False, bins=globalBins, alpha=0.4, color=mapSiteToColour(site)) </w:t>
      </w:r>
      <w:r>
        <w:rPr>
          <w:lang w:val="en-CA"/>
        </w:rPr>
        <w:br/>
      </w:r>
      <w:bookmarkStart w:id="1034" w:name="x1-17467r466"/>
      <w:bookmarkEnd w:id="1034"/>
      <w:r>
        <w:rPr>
          <w:lang w:val="en-CA"/>
        </w:rPr>
        <w:t>      ## plot the histogram of data set counts on the plot alongside the </w:t>
      </w:r>
      <w:r>
        <w:rPr>
          <w:lang w:val="en-CA"/>
        </w:rPr>
        <w:br/>
      </w:r>
      <w:bookmarkStart w:id="1035" w:name="x1-17468r467"/>
      <w:bookmarkEnd w:id="1035"/>
      <w:r>
        <w:rPr>
          <w:lang w:val="en-CA"/>
        </w:rPr>
        <w:t>      ## data itself </w:t>
      </w:r>
      <w:r>
        <w:rPr>
          <w:lang w:val="en-CA"/>
        </w:rPr>
        <w:br/>
      </w:r>
      <w:bookmarkStart w:id="1036" w:name="x1-17469r468"/>
      <w:bookmarkEnd w:id="1036"/>
      <w:r>
        <w:rPr>
          <w:lang w:val="en-CA"/>
        </w:rPr>
        <w:t> </w:t>
      </w:r>
      <w:r>
        <w:rPr>
          <w:lang w:val="en-CA"/>
        </w:rPr>
        <w:br/>
      </w:r>
      <w:bookmarkStart w:id="1037" w:name="x1-17470r469"/>
      <w:bookmarkEnd w:id="1037"/>
      <w:r>
        <w:rPr>
          <w:lang w:val="en-CA"/>
        </w:rPr>
        <w:t>      ## histogram floor was chosen here as a nice looking spot to put the </w:t>
      </w:r>
      <w:r>
        <w:rPr>
          <w:lang w:val="en-CA"/>
        </w:rPr>
        <w:br/>
      </w:r>
      <w:bookmarkStart w:id="1038" w:name="x1-17471r470"/>
      <w:bookmarkEnd w:id="1038"/>
      <w:r>
        <w:rPr>
          <w:lang w:val="en-CA"/>
        </w:rPr>
        <w:t>      ## count histogram so it </w:t>
      </w:r>
      <w:proofErr w:type="spellStart"/>
      <w:r>
        <w:rPr>
          <w:lang w:val="en-CA"/>
        </w:rPr>
        <w:t>doesnt</w:t>
      </w:r>
      <w:proofErr w:type="spellEnd"/>
      <w:r>
        <w:rPr>
          <w:lang w:val="en-CA"/>
        </w:rPr>
        <w:t> overlap the main data </w:t>
      </w:r>
      <w:r>
        <w:rPr>
          <w:lang w:val="en-CA"/>
        </w:rPr>
        <w:br/>
      </w:r>
      <w:bookmarkStart w:id="1039" w:name="x1-17472r471"/>
      <w:bookmarkEnd w:id="1039"/>
      <w:r>
        <w:rPr>
          <w:lang w:val="en-CA"/>
        </w:rPr>
        <w:t> </w:t>
      </w:r>
      <w:r>
        <w:rPr>
          <w:lang w:val="en-CA"/>
        </w:rPr>
        <w:br/>
      </w:r>
      <w:bookmarkStart w:id="1040" w:name="x1-17473r472"/>
      <w:bookmarkEnd w:id="1040"/>
      <w:r>
        <w:rPr>
          <w:lang w:val="en-CA"/>
        </w:rPr>
        <w:t> </w:t>
      </w:r>
      <w:r>
        <w:rPr>
          <w:lang w:val="en-CA"/>
        </w:rPr>
        <w:br/>
      </w:r>
      <w:bookmarkStart w:id="1041" w:name="x1-17474r473"/>
      <w:bookmarkEnd w:id="1041"/>
      <w:r>
        <w:rPr>
          <w:lang w:val="en-CA"/>
        </w:rPr>
        <w:t>    ##plt.title("Data and Model for site Combination %s/%s" % (combo[0], combo[1])) </w:t>
      </w:r>
      <w:r>
        <w:rPr>
          <w:lang w:val="en-CA"/>
        </w:rPr>
        <w:br/>
      </w:r>
      <w:bookmarkStart w:id="1042" w:name="x1-17475r474"/>
      <w:bookmarkEnd w:id="1042"/>
      <w:r>
        <w:rPr>
          <w:lang w:val="en-CA"/>
        </w:rPr>
        <w:t>    </w:t>
      </w:r>
      <w:proofErr w:type="spellStart"/>
      <w:r>
        <w:rPr>
          <w:lang w:val="en-CA"/>
        </w:rPr>
        <w:t>plt.ylabel</w:t>
      </w:r>
      <w:proofErr w:type="spellEnd"/>
      <w:r>
        <w:rPr>
          <w:lang w:val="en-CA"/>
        </w:rPr>
        <w:t>(’Elevation</w:t>
      </w:r>
      <w:r>
        <w:rPr>
          <w:rFonts w:ascii="MS Gothic" w:hAnsi="MS Gothic" w:cs="MS Gothic"/>
          <w:lang w:val="en-CA"/>
        </w:rPr>
        <w:t>␣</w:t>
      </w:r>
      <w:r>
        <w:rPr>
          <w:lang w:val="en-CA"/>
        </w:rPr>
        <w:t>(m</w:t>
      </w:r>
      <w:r>
        <w:rPr>
          <w:rFonts w:ascii="MS Gothic" w:hAnsi="MS Gothic" w:cs="MS Gothic"/>
          <w:lang w:val="en-CA"/>
        </w:rPr>
        <w:t>␣</w:t>
      </w:r>
      <w:r>
        <w:rPr>
          <w:lang w:val="en-CA"/>
        </w:rPr>
        <w:t>IGLD1985)’) </w:t>
      </w:r>
      <w:r>
        <w:rPr>
          <w:lang w:val="en-CA"/>
        </w:rPr>
        <w:br/>
      </w:r>
      <w:bookmarkStart w:id="1043" w:name="x1-17476r475"/>
      <w:bookmarkEnd w:id="1043"/>
      <w:r>
        <w:rPr>
          <w:lang w:val="en-CA"/>
        </w:rPr>
        <w:t>    </w:t>
      </w:r>
      <w:proofErr w:type="spellStart"/>
      <w:r>
        <w:rPr>
          <w:lang w:val="en-CA"/>
        </w:rPr>
        <w:t>plt.xlabel</w:t>
      </w:r>
      <w:proofErr w:type="spellEnd"/>
      <w:r>
        <w:rPr>
          <w:lang w:val="en-CA"/>
        </w:rPr>
        <w:t>(’</w:t>
      </w:r>
      <w:proofErr w:type="spellStart"/>
      <w:r>
        <w:rPr>
          <w:lang w:val="en-CA"/>
        </w:rPr>
        <w:t>Age</w:t>
      </w:r>
      <w:r>
        <w:rPr>
          <w:rFonts w:ascii="MS Gothic" w:hAnsi="MS Gothic" w:cs="MS Gothic"/>
          <w:lang w:val="en-CA"/>
        </w:rPr>
        <w:t>␣</w:t>
      </w:r>
      <w:r>
        <w:rPr>
          <w:lang w:val="en-CA"/>
        </w:rPr>
        <w:t>Before</w:t>
      </w:r>
      <w:r>
        <w:rPr>
          <w:rFonts w:ascii="MS Gothic" w:hAnsi="MS Gothic" w:cs="MS Gothic"/>
          <w:lang w:val="en-CA"/>
        </w:rPr>
        <w:t>␣</w:t>
      </w:r>
      <w:r>
        <w:rPr>
          <w:lang w:val="en-CA"/>
        </w:rPr>
        <w:t>Present</w:t>
      </w:r>
      <w:proofErr w:type="spellEnd"/>
      <w:r>
        <w:rPr>
          <w:rFonts w:ascii="MS Gothic" w:hAnsi="MS Gothic" w:cs="MS Gothic"/>
          <w:lang w:val="en-CA"/>
        </w:rPr>
        <w:t>␣</w:t>
      </w:r>
      <w:r>
        <w:rPr>
          <w:lang w:val="en-CA"/>
        </w:rPr>
        <w:t>(Years)’) </w:t>
      </w:r>
      <w:r>
        <w:rPr>
          <w:lang w:val="en-CA"/>
        </w:rPr>
        <w:br/>
      </w:r>
      <w:bookmarkStart w:id="1044" w:name="x1-17477r476"/>
      <w:bookmarkEnd w:id="1044"/>
      <w:r>
        <w:rPr>
          <w:lang w:val="en-CA"/>
        </w:rPr>
        <w:t>    </w:t>
      </w:r>
      <w:proofErr w:type="spellStart"/>
      <w:r>
        <w:rPr>
          <w:lang w:val="en-CA"/>
        </w:rPr>
        <w:t>plt.legend</w:t>
      </w:r>
      <w:proofErr w:type="spellEnd"/>
      <w:r>
        <w:rPr>
          <w:lang w:val="en-CA"/>
        </w:rPr>
        <w:t>(</w:t>
      </w:r>
      <w:proofErr w:type="spellStart"/>
      <w:r>
        <w:rPr>
          <w:lang w:val="en-CA"/>
        </w:rPr>
        <w:t>loc</w:t>
      </w:r>
      <w:proofErr w:type="spellEnd"/>
      <w:r>
        <w:rPr>
          <w:lang w:val="en-CA"/>
        </w:rPr>
        <w:t>=2, prop={’size’: 17}) </w:t>
      </w:r>
      <w:r>
        <w:rPr>
          <w:lang w:val="en-CA"/>
        </w:rPr>
        <w:br/>
      </w:r>
      <w:bookmarkStart w:id="1045" w:name="x1-17478r477"/>
      <w:bookmarkEnd w:id="1045"/>
      <w:r>
        <w:rPr>
          <w:lang w:val="en-CA"/>
        </w:rPr>
        <w:t> </w:t>
      </w:r>
      <w:r>
        <w:rPr>
          <w:lang w:val="en-CA"/>
        </w:rPr>
        <w:br/>
      </w:r>
      <w:bookmarkStart w:id="1046" w:name="x1-17479r478"/>
      <w:bookmarkEnd w:id="1046"/>
      <w:r>
        <w:rPr>
          <w:lang w:val="en-CA"/>
        </w:rPr>
        <w:t> </w:t>
      </w:r>
      <w:r>
        <w:rPr>
          <w:lang w:val="en-CA"/>
        </w:rPr>
        <w:br/>
      </w:r>
      <w:bookmarkStart w:id="1047" w:name="x1-17480r479"/>
      <w:bookmarkEnd w:id="1047"/>
      <w:r>
        <w:rPr>
          <w:lang w:val="en-CA"/>
        </w:rPr>
        <w:t>    axes1 = </w:t>
      </w:r>
      <w:proofErr w:type="spellStart"/>
      <w:r>
        <w:rPr>
          <w:lang w:val="en-CA"/>
        </w:rPr>
        <w:t>plt.gca</w:t>
      </w:r>
      <w:proofErr w:type="spellEnd"/>
      <w:r>
        <w:rPr>
          <w:lang w:val="en-CA"/>
        </w:rPr>
        <w:t>() </w:t>
      </w:r>
      <w:r>
        <w:rPr>
          <w:lang w:val="en-CA"/>
        </w:rPr>
        <w:br/>
      </w:r>
      <w:bookmarkStart w:id="1048" w:name="x1-17481r480"/>
      <w:bookmarkEnd w:id="1048"/>
      <w:r>
        <w:rPr>
          <w:lang w:val="en-CA"/>
        </w:rPr>
        <w:t>    </w:t>
      </w:r>
      <w:proofErr w:type="spellStart"/>
      <w:r>
        <w:rPr>
          <w:lang w:val="en-CA"/>
        </w:rPr>
        <w:t>yScaleRange</w:t>
      </w:r>
      <w:proofErr w:type="spellEnd"/>
      <w:r>
        <w:rPr>
          <w:lang w:val="en-CA"/>
        </w:rPr>
        <w:t> = max(axes1.get_ylim()) - min(axes1.get_ylim()) </w:t>
      </w:r>
      <w:r>
        <w:rPr>
          <w:lang w:val="en-CA"/>
        </w:rPr>
        <w:br/>
      </w:r>
      <w:bookmarkStart w:id="1049" w:name="x1-17482r481"/>
      <w:bookmarkEnd w:id="1049"/>
      <w:r>
        <w:rPr>
          <w:lang w:val="en-CA"/>
        </w:rPr>
        <w:lastRenderedPageBreak/>
        <w:t> </w:t>
      </w:r>
      <w:r>
        <w:rPr>
          <w:lang w:val="en-CA"/>
        </w:rPr>
        <w:br/>
      </w:r>
      <w:bookmarkStart w:id="1050" w:name="x1-17483r482"/>
      <w:bookmarkEnd w:id="1050"/>
      <w:r>
        <w:rPr>
          <w:lang w:val="en-CA"/>
        </w:rPr>
        <w:t> </w:t>
      </w:r>
      <w:r>
        <w:rPr>
          <w:lang w:val="en-CA"/>
        </w:rPr>
        <w:br/>
      </w:r>
      <w:bookmarkStart w:id="1051" w:name="x1-17484r483"/>
      <w:bookmarkEnd w:id="1051"/>
      <w:r>
        <w:rPr>
          <w:lang w:val="en-CA"/>
        </w:rPr>
        <w:t>    axes2 = </w:t>
      </w:r>
      <w:proofErr w:type="spellStart"/>
      <w:r>
        <w:rPr>
          <w:lang w:val="en-CA"/>
        </w:rPr>
        <w:t>plt.twinx</w:t>
      </w:r>
      <w:proofErr w:type="spellEnd"/>
      <w:r>
        <w:rPr>
          <w:lang w:val="en-CA"/>
        </w:rPr>
        <w:t>() </w:t>
      </w:r>
      <w:r>
        <w:rPr>
          <w:lang w:val="en-CA"/>
        </w:rPr>
        <w:br/>
      </w:r>
      <w:bookmarkStart w:id="1052" w:name="x1-17485r484"/>
      <w:bookmarkEnd w:id="1052"/>
      <w:r>
        <w:rPr>
          <w:lang w:val="en-CA"/>
        </w:rPr>
        <w:t>    axes2.set_ylabel(’Count’) </w:t>
      </w:r>
      <w:r>
        <w:rPr>
          <w:lang w:val="en-CA"/>
        </w:rPr>
        <w:br/>
      </w:r>
      <w:bookmarkStart w:id="1053" w:name="x1-17486r485"/>
      <w:bookmarkEnd w:id="1053"/>
      <w:r>
        <w:rPr>
          <w:lang w:val="en-CA"/>
        </w:rPr>
        <w:t>    axes2.axis([None,None,0,yScaleRange]) </w:t>
      </w:r>
      <w:r>
        <w:rPr>
          <w:lang w:val="en-CA"/>
        </w:rPr>
        <w:br/>
      </w:r>
      <w:bookmarkStart w:id="1054" w:name="x1-17487r486"/>
      <w:bookmarkEnd w:id="1054"/>
      <w:r>
        <w:rPr>
          <w:lang w:val="en-CA"/>
        </w:rPr>
        <w:t>    ## set the left axis to be elevation relative to datum </w:t>
      </w:r>
      <w:r>
        <w:rPr>
          <w:lang w:val="en-CA"/>
        </w:rPr>
        <w:br/>
      </w:r>
      <w:bookmarkStart w:id="1055" w:name="x1-17488r487"/>
      <w:bookmarkEnd w:id="1055"/>
      <w:r>
        <w:rPr>
          <w:lang w:val="en-CA"/>
        </w:rPr>
        <w:t> </w:t>
      </w:r>
      <w:r>
        <w:rPr>
          <w:lang w:val="en-CA"/>
        </w:rPr>
        <w:br/>
      </w:r>
      <w:bookmarkStart w:id="1056" w:name="x1-17489r488"/>
      <w:bookmarkEnd w:id="1056"/>
      <w:r>
        <w:rPr>
          <w:lang w:val="en-CA"/>
        </w:rPr>
        <w:t>    ## and the right axis to be count of each dataset in each bin </w:t>
      </w:r>
      <w:r>
        <w:rPr>
          <w:lang w:val="en-CA"/>
        </w:rPr>
        <w:br/>
      </w:r>
      <w:bookmarkStart w:id="1057" w:name="x1-17490r489"/>
      <w:bookmarkEnd w:id="1057"/>
      <w:r>
        <w:rPr>
          <w:lang w:val="en-CA"/>
        </w:rPr>
        <w:t> </w:t>
      </w:r>
      <w:r>
        <w:rPr>
          <w:lang w:val="en-CA"/>
        </w:rPr>
        <w:br/>
      </w:r>
      <w:bookmarkStart w:id="1058" w:name="x1-17491r490"/>
      <w:bookmarkEnd w:id="1058"/>
      <w:r>
        <w:rPr>
          <w:lang w:val="en-CA"/>
        </w:rPr>
        <w:t>    outputFilePath = filePathOnRelativePath("./", fileName=’%s-%s_DataAndModel’ % (combo[0], combo[1]), ext="png") </w:t>
      </w:r>
      <w:r>
        <w:rPr>
          <w:lang w:val="en-CA"/>
        </w:rPr>
        <w:br/>
      </w:r>
      <w:bookmarkStart w:id="1059" w:name="x1-17492r491"/>
      <w:bookmarkEnd w:id="1059"/>
      <w:r>
        <w:rPr>
          <w:lang w:val="en-CA"/>
        </w:rPr>
        <w:t>    print "</w:t>
      </w:r>
      <w:proofErr w:type="spellStart"/>
      <w:r>
        <w:rPr>
          <w:lang w:val="en-CA"/>
        </w:rPr>
        <w:t>Saving</w:t>
      </w:r>
      <w:r>
        <w:rPr>
          <w:rFonts w:ascii="MS Gothic" w:hAnsi="MS Gothic" w:cs="MS Gothic"/>
          <w:lang w:val="en-CA"/>
        </w:rPr>
        <w:t>␣</w:t>
      </w:r>
      <w:r>
        <w:rPr>
          <w:lang w:val="en-CA"/>
        </w:rPr>
        <w:t>rawData</w:t>
      </w:r>
      <w:r>
        <w:rPr>
          <w:rFonts w:ascii="MS Gothic" w:hAnsi="MS Gothic" w:cs="MS Gothic"/>
          <w:lang w:val="en-CA"/>
        </w:rPr>
        <w:t>␣</w:t>
      </w:r>
      <w:r>
        <w:rPr>
          <w:lang w:val="en-CA"/>
        </w:rPr>
        <w:t>plot</w:t>
      </w:r>
      <w:r>
        <w:rPr>
          <w:rFonts w:ascii="MS Gothic" w:hAnsi="MS Gothic" w:cs="MS Gothic"/>
          <w:lang w:val="en-CA"/>
        </w:rPr>
        <w:t>␣</w:t>
      </w:r>
      <w:r>
        <w:rPr>
          <w:lang w:val="en-CA"/>
        </w:rPr>
        <w:t>at</w:t>
      </w:r>
      <w:proofErr w:type="spellEnd"/>
      <w:r>
        <w:rPr>
          <w:rFonts w:ascii="MS Gothic" w:hAnsi="MS Gothic" w:cs="MS Gothic"/>
          <w:lang w:val="en-CA"/>
        </w:rPr>
        <w:t>␣</w:t>
      </w:r>
      <w:r>
        <w:rPr>
          <w:lang w:val="en-CA"/>
        </w:rPr>
        <w:t>’%s’" % </w:t>
      </w:r>
      <w:proofErr w:type="spellStart"/>
      <w:r>
        <w:rPr>
          <w:lang w:val="en-CA"/>
        </w:rPr>
        <w:t>outputFilePath</w:t>
      </w:r>
      <w:proofErr w:type="spellEnd"/>
      <w:r>
        <w:rPr>
          <w:lang w:val="en-CA"/>
        </w:rPr>
        <w:t> </w:t>
      </w:r>
      <w:r>
        <w:rPr>
          <w:lang w:val="en-CA"/>
        </w:rPr>
        <w:br/>
      </w:r>
      <w:bookmarkStart w:id="1060" w:name="x1-17493r492"/>
      <w:bookmarkEnd w:id="1060"/>
      <w:r>
        <w:rPr>
          <w:lang w:val="en-CA"/>
        </w:rPr>
        <w:t>    </w:t>
      </w:r>
      <w:proofErr w:type="spellStart"/>
      <w:r>
        <w:rPr>
          <w:lang w:val="en-CA"/>
        </w:rPr>
        <w:t>verifyPath</w:t>
      </w:r>
      <w:proofErr w:type="spellEnd"/>
      <w:r>
        <w:rPr>
          <w:lang w:val="en-CA"/>
        </w:rPr>
        <w:t>("./") </w:t>
      </w:r>
      <w:r>
        <w:rPr>
          <w:lang w:val="en-CA"/>
        </w:rPr>
        <w:br/>
      </w:r>
      <w:bookmarkStart w:id="1061" w:name="x1-17494r493"/>
      <w:bookmarkEnd w:id="1061"/>
      <w:r>
        <w:rPr>
          <w:lang w:val="en-CA"/>
        </w:rPr>
        <w:t>    ## umm ok </w:t>
      </w:r>
      <w:r>
        <w:rPr>
          <w:lang w:val="en-CA"/>
        </w:rPr>
        <w:br/>
      </w:r>
      <w:bookmarkStart w:id="1062" w:name="x1-17495r494"/>
      <w:bookmarkEnd w:id="1062"/>
      <w:r>
        <w:rPr>
          <w:lang w:val="en-CA"/>
        </w:rPr>
        <w:t>    </w:t>
      </w:r>
      <w:proofErr w:type="spellStart"/>
      <w:r>
        <w:rPr>
          <w:lang w:val="en-CA"/>
        </w:rPr>
        <w:t>plt.savefig</w:t>
      </w:r>
      <w:proofErr w:type="spellEnd"/>
      <w:r>
        <w:rPr>
          <w:lang w:val="en-CA"/>
        </w:rPr>
        <w:t>(</w:t>
      </w:r>
      <w:proofErr w:type="spellStart"/>
      <w:r>
        <w:rPr>
          <w:lang w:val="en-CA"/>
        </w:rPr>
        <w:t>outputFilePath</w:t>
      </w:r>
      <w:proofErr w:type="spellEnd"/>
      <w:r>
        <w:rPr>
          <w:lang w:val="en-CA"/>
        </w:rPr>
        <w:t>) </w:t>
      </w:r>
      <w:r>
        <w:rPr>
          <w:lang w:val="en-CA"/>
        </w:rPr>
        <w:br/>
      </w:r>
      <w:bookmarkStart w:id="1063" w:name="x1-17496r495"/>
      <w:bookmarkEnd w:id="1063"/>
      <w:r>
        <w:rPr>
          <w:lang w:val="en-CA"/>
        </w:rPr>
        <w:t>    </w:t>
      </w:r>
      <w:proofErr w:type="spellStart"/>
      <w:r>
        <w:rPr>
          <w:lang w:val="en-CA"/>
        </w:rPr>
        <w:t>plt.close</w:t>
      </w:r>
      <w:proofErr w:type="spellEnd"/>
      <w:r>
        <w:rPr>
          <w:lang w:val="en-CA"/>
        </w:rPr>
        <w:t>() </w:t>
      </w:r>
      <w:r>
        <w:rPr>
          <w:lang w:val="en-CA"/>
        </w:rPr>
        <w:br/>
      </w:r>
      <w:bookmarkStart w:id="1064" w:name="x1-17497r496"/>
      <w:bookmarkEnd w:id="1064"/>
      <w:r>
        <w:rPr>
          <w:lang w:val="en-CA"/>
        </w:rPr>
        <w:t>    ## save the raw data combo graph </w:t>
      </w:r>
      <w:r>
        <w:rPr>
          <w:lang w:val="en-CA"/>
        </w:rPr>
        <w:br/>
      </w:r>
      <w:bookmarkStart w:id="1065" w:name="x1-17498r497"/>
      <w:bookmarkEnd w:id="1065"/>
      <w:r>
        <w:rPr>
          <w:lang w:val="en-CA"/>
        </w:rPr>
        <w:t>  ############################################################################ </w:t>
      </w:r>
      <w:r>
        <w:rPr>
          <w:lang w:val="en-CA"/>
        </w:rPr>
        <w:br/>
      </w:r>
      <w:bookmarkStart w:id="1066" w:name="x1-17499r498"/>
      <w:bookmarkEnd w:id="1066"/>
      <w:r>
        <w:rPr>
          <w:lang w:val="en-CA"/>
        </w:rPr>
        <w:t> </w:t>
      </w:r>
      <w:r>
        <w:rPr>
          <w:lang w:val="en-CA"/>
        </w:rPr>
        <w:br/>
      </w:r>
      <w:bookmarkStart w:id="1067" w:name="x1-17500r499"/>
      <w:bookmarkEnd w:id="1067"/>
      <w:r>
        <w:rPr>
          <w:lang w:val="en-CA"/>
        </w:rPr>
        <w:t> </w:t>
      </w:r>
      <w:r>
        <w:rPr>
          <w:lang w:val="en-CA"/>
        </w:rPr>
        <w:br/>
      </w:r>
      <w:bookmarkStart w:id="1068" w:name="x1-17501r500"/>
      <w:bookmarkEnd w:id="1068"/>
      <w:r>
        <w:rPr>
          <w:lang w:val="en-CA"/>
        </w:rPr>
        <w:t>  ############################################################################ </w:t>
      </w:r>
      <w:r>
        <w:rPr>
          <w:lang w:val="en-CA"/>
        </w:rPr>
        <w:br/>
      </w:r>
      <w:bookmarkStart w:id="1069" w:name="x1-17502r501"/>
      <w:bookmarkEnd w:id="1069"/>
      <w:r>
        <w:rPr>
          <w:lang w:val="en-CA"/>
        </w:rPr>
        <w:t>  ## plot the gia graphs and store the raw regression numbers used to create # </w:t>
      </w:r>
      <w:r>
        <w:rPr>
          <w:lang w:val="en-CA"/>
        </w:rPr>
        <w:br/>
      </w:r>
      <w:bookmarkStart w:id="1070" w:name="x1-17503r502"/>
      <w:bookmarkEnd w:id="1070"/>
      <w:r>
        <w:rPr>
          <w:lang w:val="en-CA"/>
        </w:rPr>
        <w:t>  ## them #################################################################### </w:t>
      </w:r>
      <w:r>
        <w:rPr>
          <w:lang w:val="en-CA"/>
        </w:rPr>
        <w:br/>
      </w:r>
      <w:bookmarkStart w:id="1071" w:name="x1-17504r503"/>
      <w:bookmarkEnd w:id="1071"/>
      <w:r>
        <w:rPr>
          <w:lang w:val="en-CA"/>
        </w:rPr>
        <w:t>  for conditions in [{"</w:t>
      </w:r>
      <w:proofErr w:type="spellStart"/>
      <w:r>
        <w:rPr>
          <w:lang w:val="en-CA"/>
        </w:rPr>
        <w:t>valueCounts</w:t>
      </w:r>
      <w:proofErr w:type="spellEnd"/>
      <w:r>
        <w:rPr>
          <w:lang w:val="en-CA"/>
        </w:rPr>
        <w:t>": "</w:t>
      </w:r>
      <w:proofErr w:type="spellStart"/>
      <w:r>
        <w:rPr>
          <w:lang w:val="en-CA"/>
        </w:rPr>
        <w:t>bothNonZero</w:t>
      </w:r>
      <w:proofErr w:type="spellEnd"/>
      <w:r>
        <w:rPr>
          <w:lang w:val="en-CA"/>
        </w:rPr>
        <w:t>"},\ </w:t>
      </w:r>
      <w:r>
        <w:rPr>
          <w:lang w:val="en-CA"/>
        </w:rPr>
        <w:br/>
      </w:r>
      <w:bookmarkStart w:id="1072" w:name="x1-17505r504"/>
      <w:bookmarkEnd w:id="1072"/>
      <w:r>
        <w:rPr>
          <w:lang w:val="en-CA"/>
        </w:rPr>
        <w:t>             ##{"valueDifference": "withinThirtyPercent","valueCounts": "bothNonZero"},\ </w:t>
      </w:r>
      <w:r>
        <w:rPr>
          <w:lang w:val="en-CA"/>
        </w:rPr>
        <w:br/>
      </w:r>
      <w:bookmarkStart w:id="1073" w:name="x1-17506r505"/>
      <w:bookmarkEnd w:id="1073"/>
      <w:r>
        <w:rPr>
          <w:lang w:val="en-CA"/>
        </w:rPr>
        <w:t>             ##{"valueDifference": "withinFiftyPercent","valueCounts": "bothNonZero"}, \ </w:t>
      </w:r>
      <w:r>
        <w:rPr>
          <w:lang w:val="en-CA"/>
        </w:rPr>
        <w:br/>
      </w:r>
      <w:bookmarkStart w:id="1074" w:name="x1-17507r506"/>
      <w:bookmarkEnd w:id="1074"/>
      <w:r>
        <w:rPr>
          <w:lang w:val="en-CA"/>
        </w:rPr>
        <w:t>             ##{"valueDifference": "withinTwentyPercent","valueCounts": "bothNonZero"}, \ </w:t>
      </w:r>
      <w:r>
        <w:rPr>
          <w:lang w:val="en-CA"/>
        </w:rPr>
        <w:br/>
      </w:r>
      <w:bookmarkStart w:id="1075" w:name="x1-17508r507"/>
      <w:bookmarkEnd w:id="1075"/>
      <w:r>
        <w:rPr>
          <w:lang w:val="en-CA"/>
        </w:rPr>
        <w:t>             {"valueDifference": "withinSeventyFivePercent","valueCounts": "bothNonZero"}]: </w:t>
      </w:r>
      <w:r>
        <w:rPr>
          <w:lang w:val="en-CA"/>
        </w:rPr>
        <w:br/>
      </w:r>
      <w:bookmarkStart w:id="1076" w:name="x1-17509r508"/>
      <w:bookmarkEnd w:id="1076"/>
      <w:r>
        <w:rPr>
          <w:lang w:val="en-CA"/>
        </w:rPr>
        <w:t>    </w:t>
      </w:r>
      <w:proofErr w:type="spellStart"/>
      <w:r>
        <w:rPr>
          <w:lang w:val="en-CA"/>
        </w:rPr>
        <w:t>outputPathDict</w:t>
      </w:r>
      <w:proofErr w:type="spellEnd"/>
      <w:r>
        <w:rPr>
          <w:lang w:val="en-CA"/>
        </w:rPr>
        <w:t> = </w:t>
      </w:r>
      <w:proofErr w:type="spellStart"/>
      <w:r>
        <w:rPr>
          <w:lang w:val="en-CA"/>
        </w:rPr>
        <w:t>populateConditionsDict</w:t>
      </w:r>
      <w:proofErr w:type="spellEnd"/>
      <w:r>
        <w:rPr>
          <w:lang w:val="en-CA"/>
        </w:rPr>
        <w:t>(conditions) </w:t>
      </w:r>
      <w:r>
        <w:rPr>
          <w:lang w:val="en-CA"/>
        </w:rPr>
        <w:br/>
      </w:r>
      <w:bookmarkStart w:id="1077" w:name="x1-17510r509"/>
      <w:bookmarkEnd w:id="1077"/>
      <w:r>
        <w:rPr>
          <w:lang w:val="en-CA"/>
        </w:rPr>
        <w:t> </w:t>
      </w:r>
      <w:r>
        <w:rPr>
          <w:lang w:val="en-CA"/>
        </w:rPr>
        <w:br/>
      </w:r>
      <w:bookmarkStart w:id="1078" w:name="x1-17511r510"/>
      <w:bookmarkEnd w:id="1078"/>
      <w:r>
        <w:rPr>
          <w:lang w:val="en-CA"/>
        </w:rPr>
        <w:t>    outputPath = convertListToRelativePath([outputPathDict[setting] for setting in getCurrentSettingOptions()]) </w:t>
      </w:r>
      <w:r>
        <w:rPr>
          <w:lang w:val="en-CA"/>
        </w:rPr>
        <w:br/>
      </w:r>
      <w:bookmarkStart w:id="1079" w:name="x1-17512r511"/>
      <w:bookmarkEnd w:id="1079"/>
      <w:r>
        <w:rPr>
          <w:lang w:val="en-CA"/>
        </w:rPr>
        <w:t>    conditionIdString = "_".join([outputPathDict[setting] for setting in getCurrentSettingOptions()]) </w:t>
      </w:r>
      <w:r>
        <w:rPr>
          <w:lang w:val="en-CA"/>
        </w:rPr>
        <w:br/>
      </w:r>
      <w:bookmarkStart w:id="1080" w:name="x1-17513r512"/>
      <w:bookmarkEnd w:id="1080"/>
      <w:r>
        <w:rPr>
          <w:lang w:val="en-CA"/>
        </w:rPr>
        <w:t> </w:t>
      </w:r>
      <w:r>
        <w:rPr>
          <w:lang w:val="en-CA"/>
        </w:rPr>
        <w:br/>
      </w:r>
      <w:bookmarkStart w:id="1081" w:name="x1-17514r513"/>
      <w:bookmarkEnd w:id="1081"/>
      <w:r>
        <w:rPr>
          <w:lang w:val="en-CA"/>
        </w:rPr>
        <w:t>    </w:t>
      </w:r>
      <w:proofErr w:type="spellStart"/>
      <w:r>
        <w:rPr>
          <w:lang w:val="en-CA"/>
        </w:rPr>
        <w:t>giaRegressionsByCombo</w:t>
      </w:r>
      <w:proofErr w:type="spellEnd"/>
      <w:r>
        <w:rPr>
          <w:lang w:val="en-CA"/>
        </w:rPr>
        <w:t> = {} </w:t>
      </w:r>
      <w:r>
        <w:rPr>
          <w:lang w:val="en-CA"/>
        </w:rPr>
        <w:br/>
      </w:r>
      <w:bookmarkStart w:id="1082" w:name="x1-17515r514"/>
      <w:bookmarkEnd w:id="1082"/>
      <w:r>
        <w:rPr>
          <w:lang w:val="en-CA"/>
        </w:rPr>
        <w:t> </w:t>
      </w:r>
      <w:r>
        <w:rPr>
          <w:lang w:val="en-CA"/>
        </w:rPr>
        <w:br/>
      </w:r>
      <w:bookmarkStart w:id="1083" w:name="x1-17516r515"/>
      <w:bookmarkEnd w:id="1083"/>
      <w:r>
        <w:rPr>
          <w:lang w:val="en-CA"/>
        </w:rPr>
        <w:t>    for combo in </w:t>
      </w:r>
      <w:proofErr w:type="spellStart"/>
      <w:r>
        <w:rPr>
          <w:lang w:val="en-CA"/>
        </w:rPr>
        <w:t>siteCombinations</w:t>
      </w:r>
      <w:proofErr w:type="spellEnd"/>
      <w:r>
        <w:rPr>
          <w:lang w:val="en-CA"/>
        </w:rPr>
        <w:t>: </w:t>
      </w:r>
      <w:r>
        <w:rPr>
          <w:lang w:val="en-CA"/>
        </w:rPr>
        <w:br/>
      </w:r>
      <w:bookmarkStart w:id="1084" w:name="x1-17517r516"/>
      <w:bookmarkEnd w:id="1084"/>
      <w:r>
        <w:rPr>
          <w:lang w:val="en-CA"/>
        </w:rPr>
        <w:t> </w:t>
      </w:r>
      <w:r>
        <w:rPr>
          <w:lang w:val="en-CA"/>
        </w:rPr>
        <w:br/>
      </w:r>
      <w:bookmarkStart w:id="1085" w:name="x1-17518r517"/>
      <w:bookmarkEnd w:id="1085"/>
      <w:r>
        <w:rPr>
          <w:lang w:val="en-CA"/>
        </w:rPr>
        <w:t> </w:t>
      </w:r>
      <w:r>
        <w:rPr>
          <w:lang w:val="en-CA"/>
        </w:rPr>
        <w:br/>
      </w:r>
      <w:bookmarkStart w:id="1086" w:name="x1-17519r518"/>
      <w:bookmarkEnd w:id="1086"/>
      <w:r>
        <w:rPr>
          <w:lang w:val="en-CA"/>
        </w:rPr>
        <w:t>      print "\</w:t>
      </w:r>
      <w:proofErr w:type="spellStart"/>
      <w:r>
        <w:rPr>
          <w:lang w:val="en-CA"/>
        </w:rPr>
        <w:t>nPlotting</w:t>
      </w:r>
      <w:r>
        <w:rPr>
          <w:rFonts w:ascii="MS Gothic" w:hAnsi="MS Gothic" w:cs="MS Gothic"/>
          <w:lang w:val="en-CA"/>
        </w:rPr>
        <w:t>␣</w:t>
      </w:r>
      <w:r>
        <w:rPr>
          <w:lang w:val="en-CA"/>
        </w:rPr>
        <w:t>gia</w:t>
      </w:r>
      <w:r>
        <w:rPr>
          <w:rFonts w:ascii="MS Gothic" w:hAnsi="MS Gothic" w:cs="MS Gothic"/>
          <w:lang w:val="en-CA"/>
        </w:rPr>
        <w:t>␣</w:t>
      </w:r>
      <w:r>
        <w:rPr>
          <w:lang w:val="en-CA"/>
        </w:rPr>
        <w:t>for</w:t>
      </w:r>
      <w:r>
        <w:rPr>
          <w:rFonts w:ascii="MS Gothic" w:hAnsi="MS Gothic" w:cs="MS Gothic"/>
          <w:lang w:val="en-CA"/>
        </w:rPr>
        <w:t>␣</w:t>
      </w:r>
      <w:r>
        <w:rPr>
          <w:lang w:val="en-CA"/>
        </w:rPr>
        <w:t>site</w:t>
      </w:r>
      <w:r>
        <w:rPr>
          <w:rFonts w:ascii="MS Gothic" w:hAnsi="MS Gothic" w:cs="MS Gothic"/>
          <w:lang w:val="en-CA"/>
        </w:rPr>
        <w:t>␣</w:t>
      </w:r>
      <w:r>
        <w:rPr>
          <w:lang w:val="en-CA"/>
        </w:rPr>
        <w:t>combo</w:t>
      </w:r>
      <w:proofErr w:type="spellEnd"/>
      <w:r>
        <w:rPr>
          <w:lang w:val="en-CA"/>
        </w:rPr>
        <w:t>:</w:t>
      </w:r>
      <w:r>
        <w:rPr>
          <w:rFonts w:ascii="MS Gothic" w:hAnsi="MS Gothic" w:cs="MS Gothic"/>
          <w:lang w:val="en-CA"/>
        </w:rPr>
        <w:t>␣</w:t>
      </w:r>
      <w:r>
        <w:rPr>
          <w:lang w:val="en-CA"/>
        </w:rPr>
        <w:t>" </w:t>
      </w:r>
      <w:r>
        <w:rPr>
          <w:lang w:val="en-CA"/>
        </w:rPr>
        <w:br/>
      </w:r>
      <w:bookmarkStart w:id="1087" w:name="x1-17520r519"/>
      <w:bookmarkEnd w:id="1087"/>
      <w:r>
        <w:rPr>
          <w:lang w:val="en-CA"/>
        </w:rPr>
        <w:t>      for site in combo: </w:t>
      </w:r>
      <w:r>
        <w:rPr>
          <w:lang w:val="en-CA"/>
        </w:rPr>
        <w:br/>
      </w:r>
      <w:bookmarkStart w:id="1088" w:name="x1-17521r520"/>
      <w:bookmarkEnd w:id="1088"/>
      <w:r>
        <w:rPr>
          <w:lang w:val="en-CA"/>
        </w:rPr>
        <w:t>         print site </w:t>
      </w:r>
      <w:r>
        <w:rPr>
          <w:lang w:val="en-CA"/>
        </w:rPr>
        <w:br/>
      </w:r>
      <w:bookmarkStart w:id="1089" w:name="x1-17522r521"/>
      <w:bookmarkEnd w:id="1089"/>
      <w:r>
        <w:rPr>
          <w:lang w:val="en-CA"/>
        </w:rPr>
        <w:t> </w:t>
      </w:r>
      <w:r>
        <w:rPr>
          <w:lang w:val="en-CA"/>
        </w:rPr>
        <w:br/>
      </w:r>
      <w:bookmarkStart w:id="1090" w:name="x1-17523r522"/>
      <w:bookmarkEnd w:id="1090"/>
      <w:r>
        <w:rPr>
          <w:lang w:val="en-CA"/>
        </w:rPr>
        <w:t> </w:t>
      </w:r>
      <w:r>
        <w:rPr>
          <w:lang w:val="en-CA"/>
        </w:rPr>
        <w:br/>
      </w:r>
      <w:bookmarkStart w:id="1091" w:name="x1-17524r523"/>
      <w:bookmarkEnd w:id="1091"/>
      <w:r>
        <w:rPr>
          <w:lang w:val="en-CA"/>
        </w:rPr>
        <w:t> </w:t>
      </w:r>
      <w:r>
        <w:rPr>
          <w:lang w:val="en-CA"/>
        </w:rPr>
        <w:br/>
      </w:r>
      <w:bookmarkStart w:id="1092" w:name="x1-17525r524"/>
      <w:bookmarkEnd w:id="1092"/>
      <w:r>
        <w:rPr>
          <w:lang w:val="en-CA"/>
        </w:rPr>
        <w:t>      ## now the </w:t>
      </w:r>
      <w:proofErr w:type="spellStart"/>
      <w:r>
        <w:rPr>
          <w:lang w:val="en-CA"/>
        </w:rPr>
        <w:t>gia</w:t>
      </w:r>
      <w:proofErr w:type="spellEnd"/>
      <w:r>
        <w:rPr>
          <w:lang w:val="en-CA"/>
        </w:rPr>
        <w:t> calculations </w:t>
      </w:r>
      <w:r>
        <w:rPr>
          <w:lang w:val="en-CA"/>
        </w:rPr>
        <w:br/>
      </w:r>
      <w:bookmarkStart w:id="1093" w:name="x1-17526r525"/>
      <w:bookmarkEnd w:id="1093"/>
      <w:r>
        <w:rPr>
          <w:lang w:val="en-CA"/>
        </w:rPr>
        <w:lastRenderedPageBreak/>
        <w:t>      for order in [’forward’, ’reverse’]: </w:t>
      </w:r>
      <w:r>
        <w:rPr>
          <w:lang w:val="en-CA"/>
        </w:rPr>
        <w:br/>
      </w:r>
      <w:bookmarkStart w:id="1094" w:name="x1-17527r526"/>
      <w:bookmarkEnd w:id="1094"/>
      <w:r>
        <w:rPr>
          <w:lang w:val="en-CA"/>
        </w:rPr>
        <w:t>         ## each comparison has a forward A to B, and reverse B to A, </w:t>
      </w:r>
      <w:r>
        <w:rPr>
          <w:lang w:val="en-CA"/>
        </w:rPr>
        <w:br/>
      </w:r>
      <w:bookmarkStart w:id="1095" w:name="x1-17528r527"/>
      <w:bookmarkEnd w:id="1095"/>
      <w:r>
        <w:rPr>
          <w:lang w:val="en-CA"/>
        </w:rPr>
        <w:t>         ## comparison, the CIs on the absolute value of slope for this must </w:t>
      </w:r>
      <w:r>
        <w:rPr>
          <w:lang w:val="en-CA"/>
        </w:rPr>
        <w:br/>
      </w:r>
      <w:bookmarkStart w:id="1096" w:name="x1-17529r528"/>
      <w:bookmarkEnd w:id="1096"/>
      <w:r>
        <w:rPr>
          <w:lang w:val="en-CA"/>
        </w:rPr>
        <w:t>         ## be statistically similar for the comparison to work </w:t>
      </w:r>
      <w:r>
        <w:rPr>
          <w:lang w:val="en-CA"/>
        </w:rPr>
        <w:br/>
      </w:r>
      <w:bookmarkStart w:id="1097" w:name="x1-17530r529"/>
      <w:bookmarkEnd w:id="1097"/>
      <w:r>
        <w:rPr>
          <w:lang w:val="en-CA"/>
        </w:rPr>
        <w:t> </w:t>
      </w:r>
      <w:r>
        <w:rPr>
          <w:lang w:val="en-CA"/>
        </w:rPr>
        <w:br/>
      </w:r>
      <w:bookmarkStart w:id="1098" w:name="x1-17531r530"/>
      <w:bookmarkEnd w:id="1098"/>
      <w:r>
        <w:rPr>
          <w:lang w:val="en-CA"/>
        </w:rPr>
        <w:t>         if(order == ’forward’): </w:t>
      </w:r>
      <w:r>
        <w:rPr>
          <w:lang w:val="en-CA"/>
        </w:rPr>
        <w:br/>
      </w:r>
      <w:bookmarkStart w:id="1099" w:name="x1-17532r531"/>
      <w:bookmarkEnd w:id="1099"/>
      <w:r>
        <w:rPr>
          <w:lang w:val="en-CA"/>
        </w:rPr>
        <w:t>           direct = combo[0] </w:t>
      </w:r>
      <w:r>
        <w:rPr>
          <w:lang w:val="en-CA"/>
        </w:rPr>
        <w:br/>
      </w:r>
      <w:bookmarkStart w:id="1100" w:name="x1-17533r532"/>
      <w:bookmarkEnd w:id="1100"/>
      <w:r>
        <w:rPr>
          <w:lang w:val="en-CA"/>
        </w:rPr>
        <w:t>           ## d is the site we are using as our direct comparison </w:t>
      </w:r>
      <w:r>
        <w:rPr>
          <w:lang w:val="en-CA"/>
        </w:rPr>
        <w:br/>
      </w:r>
      <w:bookmarkStart w:id="1101" w:name="x1-17534r533"/>
      <w:bookmarkEnd w:id="1101"/>
      <w:r>
        <w:rPr>
          <w:lang w:val="en-CA"/>
        </w:rPr>
        <w:t> </w:t>
      </w:r>
      <w:r>
        <w:rPr>
          <w:lang w:val="en-CA"/>
        </w:rPr>
        <w:br/>
      </w:r>
      <w:bookmarkStart w:id="1102" w:name="x1-17535r534"/>
      <w:bookmarkEnd w:id="1102"/>
      <w:r>
        <w:rPr>
          <w:lang w:val="en-CA"/>
        </w:rPr>
        <w:t>           ## </w:t>
      </w:r>
      <w:proofErr w:type="spellStart"/>
      <w:r>
        <w:rPr>
          <w:lang w:val="en-CA"/>
        </w:rPr>
        <w:t>ie</w:t>
      </w:r>
      <w:proofErr w:type="spellEnd"/>
      <w:r>
        <w:rPr>
          <w:lang w:val="en-CA"/>
        </w:rPr>
        <w:t> MUST have a measured data point at this age </w:t>
      </w:r>
      <w:r>
        <w:rPr>
          <w:lang w:val="en-CA"/>
        </w:rPr>
        <w:br/>
      </w:r>
      <w:bookmarkStart w:id="1103" w:name="x1-17536r535"/>
      <w:bookmarkEnd w:id="1103"/>
      <w:r>
        <w:rPr>
          <w:lang w:val="en-CA"/>
        </w:rPr>
        <w:t>           modelled = combo[1] </w:t>
      </w:r>
      <w:r>
        <w:rPr>
          <w:lang w:val="en-CA"/>
        </w:rPr>
        <w:br/>
      </w:r>
      <w:bookmarkStart w:id="1104" w:name="x1-17537r536"/>
      <w:bookmarkEnd w:id="1104"/>
      <w:r>
        <w:rPr>
          <w:lang w:val="en-CA"/>
        </w:rPr>
        <w:t>           ## ds is what we are comparing against, so it can just be a </w:t>
      </w:r>
      <w:r>
        <w:rPr>
          <w:lang w:val="en-CA"/>
        </w:rPr>
        <w:br/>
      </w:r>
      <w:bookmarkStart w:id="1105" w:name="x1-17538r537"/>
      <w:bookmarkEnd w:id="1105"/>
      <w:r>
        <w:rPr>
          <w:lang w:val="en-CA"/>
        </w:rPr>
        <w:t>           ## modelled point </w:t>
      </w:r>
      <w:r>
        <w:rPr>
          <w:lang w:val="en-CA"/>
        </w:rPr>
        <w:br/>
      </w:r>
      <w:bookmarkStart w:id="1106" w:name="x1-17539r538"/>
      <w:bookmarkEnd w:id="1106"/>
      <w:r>
        <w:rPr>
          <w:lang w:val="en-CA"/>
        </w:rPr>
        <w:t>         else: </w:t>
      </w:r>
      <w:r>
        <w:rPr>
          <w:lang w:val="en-CA"/>
        </w:rPr>
        <w:br/>
      </w:r>
      <w:bookmarkStart w:id="1107" w:name="x1-17540r539"/>
      <w:bookmarkEnd w:id="1107"/>
      <w:r>
        <w:rPr>
          <w:lang w:val="en-CA"/>
        </w:rPr>
        <w:t>           direct = combo[1] </w:t>
      </w:r>
      <w:r>
        <w:rPr>
          <w:lang w:val="en-CA"/>
        </w:rPr>
        <w:br/>
      </w:r>
      <w:bookmarkStart w:id="1108" w:name="x1-17541r540"/>
      <w:bookmarkEnd w:id="1108"/>
      <w:r>
        <w:rPr>
          <w:lang w:val="en-CA"/>
        </w:rPr>
        <w:t>           modelled = combo[0] </w:t>
      </w:r>
      <w:r>
        <w:rPr>
          <w:lang w:val="en-CA"/>
        </w:rPr>
        <w:br/>
      </w:r>
      <w:bookmarkStart w:id="1109" w:name="x1-17542r541"/>
      <w:bookmarkEnd w:id="1109"/>
      <w:r>
        <w:rPr>
          <w:lang w:val="en-CA"/>
        </w:rPr>
        <w:t> </w:t>
      </w:r>
      <w:r>
        <w:rPr>
          <w:lang w:val="en-CA"/>
        </w:rPr>
        <w:br/>
      </w:r>
      <w:bookmarkStart w:id="1110" w:name="x1-17543r542"/>
      <w:bookmarkEnd w:id="1110"/>
      <w:r>
        <w:rPr>
          <w:lang w:val="en-CA"/>
        </w:rPr>
        <w:t> </w:t>
      </w:r>
      <w:r>
        <w:rPr>
          <w:lang w:val="en-CA"/>
        </w:rPr>
        <w:br/>
      </w:r>
      <w:bookmarkStart w:id="1111" w:name="x1-17544r543"/>
      <w:bookmarkEnd w:id="1111"/>
      <w:r>
        <w:rPr>
          <w:lang w:val="en-CA"/>
        </w:rPr>
        <w:t> </w:t>
      </w:r>
      <w:r>
        <w:rPr>
          <w:lang w:val="en-CA"/>
        </w:rPr>
        <w:br/>
      </w:r>
      <w:bookmarkStart w:id="1112" w:name="x1-17545r544"/>
      <w:bookmarkEnd w:id="1112"/>
      <w:r>
        <w:rPr>
          <w:lang w:val="en-CA"/>
        </w:rPr>
        <w:t>         </w:t>
      </w:r>
      <w:proofErr w:type="spellStart"/>
      <w:r>
        <w:rPr>
          <w:lang w:val="en-CA"/>
        </w:rPr>
        <w:t>allowableAgeValues</w:t>
      </w:r>
      <w:proofErr w:type="spellEnd"/>
      <w:r>
        <w:rPr>
          <w:lang w:val="en-CA"/>
        </w:rPr>
        <w:t> = [] </w:t>
      </w:r>
      <w:r>
        <w:rPr>
          <w:lang w:val="en-CA"/>
        </w:rPr>
        <w:br/>
      </w:r>
      <w:bookmarkStart w:id="1113" w:name="x1-17546r545"/>
      <w:bookmarkEnd w:id="1113"/>
      <w:r>
        <w:rPr>
          <w:lang w:val="en-CA"/>
        </w:rPr>
        <w:t>         ## for each comparison, there are only a small number of data values </w:t>
      </w:r>
      <w:r>
        <w:rPr>
          <w:lang w:val="en-CA"/>
        </w:rPr>
        <w:br/>
      </w:r>
      <w:bookmarkStart w:id="1114" w:name="x1-17547r546"/>
      <w:bookmarkEnd w:id="1114"/>
      <w:r>
        <w:rPr>
          <w:lang w:val="en-CA"/>
        </w:rPr>
        <w:t>         ## from the initial dataset that can be used for valid comparison </w:t>
      </w:r>
      <w:r>
        <w:rPr>
          <w:lang w:val="en-CA"/>
        </w:rPr>
        <w:br/>
      </w:r>
      <w:bookmarkStart w:id="1115" w:name="x1-17548r547"/>
      <w:bookmarkEnd w:id="1115"/>
      <w:r>
        <w:rPr>
          <w:lang w:val="en-CA"/>
        </w:rPr>
        <w:t> </w:t>
      </w:r>
      <w:r>
        <w:rPr>
          <w:lang w:val="en-CA"/>
        </w:rPr>
        <w:br/>
      </w:r>
      <w:bookmarkStart w:id="1116" w:name="x1-17549r548"/>
      <w:bookmarkEnd w:id="1116"/>
      <w:r>
        <w:rPr>
          <w:lang w:val="en-CA"/>
        </w:rPr>
        <w:t>         ## each </w:t>
      </w:r>
      <w:proofErr w:type="spellStart"/>
      <w:r>
        <w:rPr>
          <w:lang w:val="en-CA"/>
        </w:rPr>
        <w:t>datapoint</w:t>
      </w:r>
      <w:proofErr w:type="spellEnd"/>
      <w:r>
        <w:rPr>
          <w:lang w:val="en-CA"/>
        </w:rPr>
        <w:t> used for a </w:t>
      </w:r>
      <w:proofErr w:type="spellStart"/>
      <w:r>
        <w:rPr>
          <w:lang w:val="en-CA"/>
        </w:rPr>
        <w:t>gia</w:t>
      </w:r>
      <w:proofErr w:type="spellEnd"/>
      <w:r>
        <w:rPr>
          <w:lang w:val="en-CA"/>
        </w:rPr>
        <w:t> comparison must be: </w:t>
      </w:r>
      <w:r>
        <w:rPr>
          <w:lang w:val="en-CA"/>
        </w:rPr>
        <w:br/>
      </w:r>
      <w:bookmarkStart w:id="1117" w:name="x1-17550r549"/>
      <w:bookmarkEnd w:id="1117"/>
      <w:r>
        <w:rPr>
          <w:lang w:val="en-CA"/>
        </w:rPr>
        <w:t>         ## -from the direct dataset </w:t>
      </w:r>
      <w:r>
        <w:rPr>
          <w:lang w:val="en-CA"/>
        </w:rPr>
        <w:br/>
      </w:r>
      <w:bookmarkStart w:id="1118" w:name="x1-17551r550"/>
      <w:bookmarkEnd w:id="1118"/>
      <w:r>
        <w:rPr>
          <w:lang w:val="en-CA"/>
        </w:rPr>
        <w:t>         ## -in the range covered by the modelled dataset (meaning that if </w:t>
      </w:r>
      <w:r>
        <w:rPr>
          <w:lang w:val="en-CA"/>
        </w:rPr>
        <w:br/>
      </w:r>
      <w:bookmarkStart w:id="1119" w:name="x1-17552r551"/>
      <w:bookmarkEnd w:id="1119"/>
      <w:r>
        <w:rPr>
          <w:lang w:val="en-CA"/>
        </w:rPr>
        <w:t>         ## the direct comparison dataset has a datapoint available, but the </w:t>
      </w:r>
      <w:r>
        <w:rPr>
          <w:lang w:val="en-CA"/>
        </w:rPr>
        <w:br/>
      </w:r>
      <w:bookmarkStart w:id="1120" w:name="x1-17553r552"/>
      <w:bookmarkEnd w:id="1120"/>
      <w:r>
        <w:rPr>
          <w:lang w:val="en-CA"/>
        </w:rPr>
        <w:t>         ## modelled one has just been hanging off the end in a straight line </w:t>
      </w:r>
      <w:r>
        <w:rPr>
          <w:lang w:val="en-CA"/>
        </w:rPr>
        <w:br/>
      </w:r>
      <w:bookmarkStart w:id="1121" w:name="x1-17554r553"/>
      <w:bookmarkEnd w:id="1121"/>
      <w:r>
        <w:rPr>
          <w:lang w:val="en-CA"/>
        </w:rPr>
        <w:t>         ## from the last known datapoint, it cant be considered valid </w:t>
      </w:r>
      <w:r>
        <w:rPr>
          <w:lang w:val="en-CA"/>
        </w:rPr>
        <w:br/>
      </w:r>
      <w:bookmarkStart w:id="1122" w:name="x1-17555r554"/>
      <w:bookmarkEnd w:id="1122"/>
      <w:r>
        <w:rPr>
          <w:lang w:val="en-CA"/>
        </w:rPr>
        <w:t>         ## -given that theres a bin from startAge to startAge+binWidth that </w:t>
      </w:r>
      <w:r>
        <w:rPr>
          <w:lang w:val="en-CA"/>
        </w:rPr>
        <w:br/>
      </w:r>
      <w:bookmarkStart w:id="1123" w:name="x1-17556r555"/>
      <w:bookmarkEnd w:id="1123"/>
      <w:r>
        <w:rPr>
          <w:lang w:val="en-CA"/>
        </w:rPr>
        <w:t>         ## the datapoints age is in, that bin needs to hit some criteria for </w:t>
      </w:r>
      <w:r>
        <w:rPr>
          <w:lang w:val="en-CA"/>
        </w:rPr>
        <w:br/>
      </w:r>
      <w:bookmarkStart w:id="1124" w:name="x1-17557r556"/>
      <w:bookmarkEnd w:id="1124"/>
      <w:r>
        <w:rPr>
          <w:lang w:val="en-CA"/>
        </w:rPr>
        <w:t>         ## the number of </w:t>
      </w:r>
      <w:proofErr w:type="spellStart"/>
      <w:r>
        <w:rPr>
          <w:lang w:val="en-CA"/>
        </w:rPr>
        <w:t>datapoints</w:t>
      </w:r>
      <w:proofErr w:type="spellEnd"/>
      <w:r>
        <w:rPr>
          <w:lang w:val="en-CA"/>
        </w:rPr>
        <w:t> in the bin from both </w:t>
      </w:r>
      <w:r>
        <w:rPr>
          <w:lang w:val="en-CA"/>
        </w:rPr>
        <w:br/>
      </w:r>
      <w:bookmarkStart w:id="1125" w:name="x1-17558r557"/>
      <w:bookmarkEnd w:id="1125"/>
      <w:r>
        <w:rPr>
          <w:lang w:val="en-CA"/>
        </w:rPr>
        <w:t> </w:t>
      </w:r>
      <w:r>
        <w:rPr>
          <w:lang w:val="en-CA"/>
        </w:rPr>
        <w:br/>
      </w:r>
      <w:bookmarkStart w:id="1126" w:name="x1-17559r558"/>
      <w:bookmarkEnd w:id="1126"/>
      <w:r>
        <w:rPr>
          <w:lang w:val="en-CA"/>
        </w:rPr>
        <w:t>         for age in sorted(</w:t>
      </w:r>
      <w:proofErr w:type="spellStart"/>
      <w:r>
        <w:rPr>
          <w:lang w:val="en-CA"/>
        </w:rPr>
        <w:t>allAgesSampled</w:t>
      </w:r>
      <w:proofErr w:type="spellEnd"/>
      <w:r>
        <w:rPr>
          <w:lang w:val="en-CA"/>
        </w:rPr>
        <w:t>): </w:t>
      </w:r>
      <w:r>
        <w:rPr>
          <w:lang w:val="en-CA"/>
        </w:rPr>
        <w:br/>
      </w:r>
      <w:bookmarkStart w:id="1127" w:name="x1-17560r559"/>
      <w:bookmarkEnd w:id="1127"/>
      <w:r>
        <w:rPr>
          <w:lang w:val="en-CA"/>
        </w:rPr>
        <w:t>           if(datasetModels[direct].ageValueInRawData(age) and datasetModels[modelled].ageValueIsInRangeCoveredByModel(age) and datasetModels[modelled].ageComparisonValidForThisBin(datasetModels[direct], globalBins, age, conditions) ): </w:t>
      </w:r>
      <w:r>
        <w:rPr>
          <w:lang w:val="en-CA"/>
        </w:rPr>
        <w:br/>
      </w:r>
      <w:bookmarkStart w:id="1128" w:name="x1-17561r560"/>
      <w:bookmarkEnd w:id="1128"/>
      <w:r>
        <w:rPr>
          <w:lang w:val="en-CA"/>
        </w:rPr>
        <w:t>             </w:t>
      </w:r>
      <w:proofErr w:type="spellStart"/>
      <w:r>
        <w:rPr>
          <w:lang w:val="en-CA"/>
        </w:rPr>
        <w:t>allowableAgeValues.append</w:t>
      </w:r>
      <w:proofErr w:type="spellEnd"/>
      <w:r>
        <w:rPr>
          <w:lang w:val="en-CA"/>
        </w:rPr>
        <w:t>(age) </w:t>
      </w:r>
      <w:r>
        <w:rPr>
          <w:lang w:val="en-CA"/>
        </w:rPr>
        <w:br/>
      </w:r>
      <w:bookmarkStart w:id="1129" w:name="x1-17562r561"/>
      <w:bookmarkEnd w:id="1129"/>
      <w:r>
        <w:rPr>
          <w:lang w:val="en-CA"/>
        </w:rPr>
        <w:t>           else: </w:t>
      </w:r>
      <w:r>
        <w:rPr>
          <w:lang w:val="en-CA"/>
        </w:rPr>
        <w:br/>
      </w:r>
      <w:bookmarkStart w:id="1130" w:name="x1-17563r562"/>
      <w:bookmarkEnd w:id="1130"/>
      <w:r>
        <w:rPr>
          <w:lang w:val="en-CA"/>
        </w:rPr>
        <w:t>             continue </w:t>
      </w:r>
      <w:r>
        <w:rPr>
          <w:lang w:val="en-CA"/>
        </w:rPr>
        <w:br/>
      </w:r>
      <w:bookmarkStart w:id="1131" w:name="x1-17564r563"/>
      <w:bookmarkEnd w:id="1131"/>
      <w:r>
        <w:rPr>
          <w:lang w:val="en-CA"/>
        </w:rPr>
        <w:t>             ## the case where we have an overlap of the models, but </w:t>
      </w:r>
      <w:r>
        <w:rPr>
          <w:lang w:val="en-CA"/>
        </w:rPr>
        <w:br/>
      </w:r>
      <w:bookmarkStart w:id="1132" w:name="x1-17565r564"/>
      <w:bookmarkEnd w:id="1132"/>
      <w:r>
        <w:rPr>
          <w:lang w:val="en-CA"/>
        </w:rPr>
        <w:t>             ## either A: no datapoint is actually present for either </w:t>
      </w:r>
      <w:r>
        <w:rPr>
          <w:lang w:val="en-CA"/>
        </w:rPr>
        <w:br/>
      </w:r>
      <w:bookmarkStart w:id="1133" w:name="x1-17566r565"/>
      <w:bookmarkEnd w:id="1133"/>
      <w:r>
        <w:rPr>
          <w:lang w:val="en-CA"/>
        </w:rPr>
        <w:t>             ## dataset at this age, so comparisons are not honouring </w:t>
      </w:r>
      <w:r>
        <w:rPr>
          <w:lang w:val="en-CA"/>
        </w:rPr>
        <w:br/>
      </w:r>
      <w:bookmarkStart w:id="1134" w:name="x1-17567r566"/>
      <w:bookmarkEnd w:id="1134"/>
      <w:r>
        <w:rPr>
          <w:lang w:val="en-CA"/>
        </w:rPr>
        <w:t>             ## the raw data, or </w:t>
      </w:r>
      <w:r>
        <w:rPr>
          <w:lang w:val="en-CA"/>
        </w:rPr>
        <w:br/>
      </w:r>
      <w:bookmarkStart w:id="1135" w:name="x1-17568r567"/>
      <w:bookmarkEnd w:id="1135"/>
      <w:r>
        <w:rPr>
          <w:lang w:val="en-CA"/>
        </w:rPr>
        <w:t>             ## B: we have a datapoint on the set to compare against </w:t>
      </w:r>
      <w:r>
        <w:rPr>
          <w:lang w:val="en-CA"/>
        </w:rPr>
        <w:br/>
      </w:r>
      <w:bookmarkStart w:id="1136" w:name="x1-17569r568"/>
      <w:bookmarkEnd w:id="1136"/>
      <w:r>
        <w:rPr>
          <w:lang w:val="en-CA"/>
        </w:rPr>
        <w:t>             ## but not the one we are comparing </w:t>
      </w:r>
      <w:r>
        <w:rPr>
          <w:lang w:val="en-CA"/>
        </w:rPr>
        <w:br/>
      </w:r>
      <w:bookmarkStart w:id="1137" w:name="x1-17570r569"/>
      <w:bookmarkEnd w:id="1137"/>
      <w:r>
        <w:rPr>
          <w:lang w:val="en-CA"/>
        </w:rPr>
        <w:t>             ##else: </w:t>
      </w:r>
      <w:r>
        <w:rPr>
          <w:lang w:val="en-CA"/>
        </w:rPr>
        <w:br/>
      </w:r>
      <w:bookmarkStart w:id="1138" w:name="x1-17571r570"/>
      <w:bookmarkEnd w:id="1138"/>
      <w:r>
        <w:rPr>
          <w:lang w:val="en-CA"/>
        </w:rPr>
        <w:t>               ##continue </w:t>
      </w:r>
      <w:r>
        <w:rPr>
          <w:lang w:val="en-CA"/>
        </w:rPr>
        <w:br/>
      </w:r>
      <w:bookmarkStart w:id="1139" w:name="x1-17572r571"/>
      <w:bookmarkEnd w:id="1139"/>
      <w:r>
        <w:rPr>
          <w:lang w:val="en-CA"/>
        </w:rPr>
        <w:t>               ## if the datapoint in question is outside the bounds </w:t>
      </w:r>
      <w:r>
        <w:rPr>
          <w:lang w:val="en-CA"/>
        </w:rPr>
        <w:br/>
      </w:r>
      <w:bookmarkStart w:id="1140" w:name="x1-17573r572"/>
      <w:bookmarkEnd w:id="1140"/>
      <w:r>
        <w:rPr>
          <w:lang w:val="en-CA"/>
        </w:rPr>
        <w:t>               ## covered by these two datasets, they cant be considered </w:t>
      </w:r>
      <w:r>
        <w:rPr>
          <w:lang w:val="en-CA"/>
        </w:rPr>
        <w:br/>
      </w:r>
      <w:bookmarkStart w:id="1141" w:name="x1-17574r573"/>
      <w:bookmarkEnd w:id="1141"/>
      <w:r>
        <w:rPr>
          <w:lang w:val="en-CA"/>
        </w:rPr>
        <w:lastRenderedPageBreak/>
        <w:t> </w:t>
      </w:r>
      <w:r>
        <w:rPr>
          <w:lang w:val="en-CA"/>
        </w:rPr>
        <w:br/>
      </w:r>
      <w:bookmarkStart w:id="1142" w:name="x1-17575r574"/>
      <w:bookmarkEnd w:id="1142"/>
      <w:r>
        <w:rPr>
          <w:lang w:val="en-CA"/>
        </w:rPr>
        <w:t> </w:t>
      </w:r>
      <w:r>
        <w:rPr>
          <w:lang w:val="en-CA"/>
        </w:rPr>
        <w:br/>
      </w:r>
      <w:bookmarkStart w:id="1143" w:name="x1-17576r575"/>
      <w:bookmarkEnd w:id="1143"/>
      <w:r>
        <w:rPr>
          <w:lang w:val="en-CA"/>
        </w:rPr>
        <w:t>         elevationDiffs = [(datasetModels[direct].getModelledElevation(age) - datasetModels[modelled].getModelledElevation(age)) for age in allowableAgeValues] </w:t>
      </w:r>
      <w:r>
        <w:rPr>
          <w:lang w:val="en-CA"/>
        </w:rPr>
        <w:br/>
      </w:r>
      <w:bookmarkStart w:id="1144" w:name="x1-17577r576"/>
      <w:bookmarkEnd w:id="1144"/>
      <w:r>
        <w:rPr>
          <w:lang w:val="en-CA"/>
        </w:rPr>
        <w:t> </w:t>
      </w:r>
      <w:r>
        <w:rPr>
          <w:lang w:val="en-CA"/>
        </w:rPr>
        <w:br/>
      </w:r>
      <w:bookmarkStart w:id="1145" w:name="x1-17578r577"/>
      <w:bookmarkEnd w:id="1145"/>
      <w:r>
        <w:rPr>
          <w:lang w:val="en-CA"/>
        </w:rPr>
        <w:t> </w:t>
      </w:r>
      <w:r>
        <w:rPr>
          <w:lang w:val="en-CA"/>
        </w:rPr>
        <w:br/>
      </w:r>
      <w:bookmarkStart w:id="1146" w:name="x1-17579r578"/>
      <w:bookmarkEnd w:id="1146"/>
      <w:r>
        <w:rPr>
          <w:lang w:val="en-CA"/>
        </w:rPr>
        <w:t>         bootstrapper.plotBootstrapsOnDataPlot(plt, allowableAgeValues, elevationDiffs, mapSiteToColour(modelled), mapSiteToColour(direct)); </w:t>
      </w:r>
      <w:r>
        <w:rPr>
          <w:lang w:val="en-CA"/>
        </w:rPr>
        <w:br/>
      </w:r>
      <w:bookmarkStart w:id="1147" w:name="x1-17580r579"/>
      <w:bookmarkEnd w:id="1147"/>
      <w:r>
        <w:rPr>
          <w:lang w:val="en-CA"/>
        </w:rPr>
        <w:t> </w:t>
      </w:r>
      <w:r>
        <w:rPr>
          <w:lang w:val="en-CA"/>
        </w:rPr>
        <w:br/>
      </w:r>
      <w:bookmarkStart w:id="1148" w:name="x1-17581r580"/>
      <w:bookmarkEnd w:id="1148"/>
      <w:r>
        <w:rPr>
          <w:lang w:val="en-CA"/>
        </w:rPr>
        <w:t>         thisComparisonGiaDescription = "</w:t>
      </w:r>
      <w:r>
        <w:rPr>
          <w:rFonts w:ascii="MS Gothic" w:hAnsi="MS Gothic" w:cs="MS Gothic"/>
          <w:lang w:val="en-CA"/>
        </w:rPr>
        <w:t>␣</w:t>
      </w:r>
      <w:r>
        <w:rPr>
          <w:lang w:val="en-CA"/>
        </w:rPr>
        <w:t>measured</w:t>
      </w:r>
      <w:r>
        <w:rPr>
          <w:rFonts w:ascii="MS Gothic" w:hAnsi="MS Gothic" w:cs="MS Gothic"/>
          <w:lang w:val="en-CA"/>
        </w:rPr>
        <w:t>␣</w:t>
      </w:r>
      <w:r>
        <w:rPr>
          <w:lang w:val="en-CA"/>
        </w:rPr>
        <w:t>data</w:t>
      </w:r>
      <w:r>
        <w:rPr>
          <w:rFonts w:ascii="MS Gothic" w:hAnsi="MS Gothic" w:cs="MS Gothic"/>
          <w:lang w:val="en-CA"/>
        </w:rPr>
        <w:t>␣</w:t>
      </w:r>
      <w:r>
        <w:rPr>
          <w:lang w:val="en-CA"/>
        </w:rPr>
        <w:t>from</w:t>
      </w:r>
      <w:r>
        <w:rPr>
          <w:rFonts w:ascii="MS Gothic" w:hAnsi="MS Gothic" w:cs="MS Gothic"/>
          <w:lang w:val="en-CA"/>
        </w:rPr>
        <w:t>␣</w:t>
      </w:r>
      <w:r>
        <w:rPr>
          <w:lang w:val="en-CA"/>
        </w:rPr>
        <w:t>%s</w:t>
      </w:r>
      <w:r>
        <w:rPr>
          <w:rFonts w:ascii="MS Gothic" w:hAnsi="MS Gothic" w:cs="MS Gothic"/>
          <w:lang w:val="en-CA"/>
        </w:rPr>
        <w:t>␣</w:t>
      </w:r>
      <w:r>
        <w:rPr>
          <w:lang w:val="en-CA"/>
        </w:rPr>
        <w:t>relative</w:t>
      </w:r>
      <w:r>
        <w:rPr>
          <w:rFonts w:ascii="MS Gothic" w:hAnsi="MS Gothic" w:cs="MS Gothic"/>
          <w:lang w:val="en-CA"/>
        </w:rPr>
        <w:t>␣</w:t>
      </w:r>
      <w:r>
        <w:rPr>
          <w:lang w:val="en-CA"/>
        </w:rPr>
        <w:t>to</w:t>
      </w:r>
      <w:r>
        <w:rPr>
          <w:rFonts w:ascii="MS Gothic" w:hAnsi="MS Gothic" w:cs="MS Gothic"/>
          <w:lang w:val="en-CA"/>
        </w:rPr>
        <w:t>␣</w:t>
      </w:r>
      <w:r>
        <w:rPr>
          <w:lang w:val="en-CA"/>
        </w:rPr>
        <w:t>%s</w:t>
      </w:r>
      <w:r>
        <w:rPr>
          <w:rFonts w:ascii="MS Gothic" w:hAnsi="MS Gothic" w:cs="MS Gothic"/>
          <w:lang w:val="en-CA"/>
        </w:rPr>
        <w:t>␣</w:t>
      </w:r>
      <w:r>
        <w:rPr>
          <w:lang w:val="en-CA"/>
        </w:rPr>
        <w:t>model" % (direct, modelled) </w:t>
      </w:r>
      <w:r>
        <w:rPr>
          <w:lang w:val="en-CA"/>
        </w:rPr>
        <w:br/>
      </w:r>
      <w:bookmarkStart w:id="1149" w:name="x1-17582r581"/>
      <w:bookmarkEnd w:id="1149"/>
      <w:r>
        <w:rPr>
          <w:lang w:val="en-CA"/>
        </w:rPr>
        <w:t>         plt.plot(allowableAgeValues, elevationDiffs, mapSiteToColour(direct)+’+’, label=thisComparisonGiaDescription, markersize=4.0) </w:t>
      </w:r>
      <w:r>
        <w:rPr>
          <w:lang w:val="en-CA"/>
        </w:rPr>
        <w:br/>
      </w:r>
      <w:bookmarkStart w:id="1150" w:name="x1-17583r582"/>
      <w:bookmarkEnd w:id="1150"/>
      <w:r>
        <w:rPr>
          <w:lang w:val="en-CA"/>
        </w:rPr>
        <w:t> </w:t>
      </w:r>
      <w:r>
        <w:rPr>
          <w:lang w:val="en-CA"/>
        </w:rPr>
        <w:br/>
      </w:r>
      <w:bookmarkStart w:id="1151" w:name="x1-17584r583"/>
      <w:bookmarkEnd w:id="1151"/>
      <w:r>
        <w:rPr>
          <w:lang w:val="en-CA"/>
        </w:rPr>
        <w:t> </w:t>
      </w:r>
      <w:r>
        <w:rPr>
          <w:lang w:val="en-CA"/>
        </w:rPr>
        <w:br/>
      </w:r>
      <w:bookmarkStart w:id="1152" w:name="x1-17585r584"/>
      <w:bookmarkEnd w:id="1152"/>
      <w:r>
        <w:rPr>
          <w:lang w:val="en-CA"/>
        </w:rPr>
        <w:t>         linRegressYValues, gradient, intercept, gradientError, yModelHigh, yModelLow, rSquare = getLinearModel(allowableAgeValues, elevationDiffs) </w:t>
      </w:r>
      <w:r>
        <w:rPr>
          <w:lang w:val="en-CA"/>
        </w:rPr>
        <w:br/>
      </w:r>
      <w:bookmarkStart w:id="1153" w:name="x1-17586r585"/>
      <w:bookmarkEnd w:id="1153"/>
      <w:r>
        <w:rPr>
          <w:lang w:val="en-CA"/>
        </w:rPr>
        <w:t> </w:t>
      </w:r>
      <w:r>
        <w:rPr>
          <w:lang w:val="en-CA"/>
        </w:rPr>
        <w:br/>
      </w:r>
      <w:bookmarkStart w:id="1154" w:name="x1-17587r586"/>
      <w:bookmarkEnd w:id="1154"/>
      <w:r>
        <w:rPr>
          <w:lang w:val="en-CA"/>
        </w:rPr>
        <w:t>         if(direct != modelled): </w:t>
      </w:r>
      <w:r>
        <w:rPr>
          <w:lang w:val="en-CA"/>
        </w:rPr>
        <w:br/>
      </w:r>
      <w:bookmarkStart w:id="1155" w:name="x1-17588r587"/>
      <w:bookmarkEnd w:id="1155"/>
      <w:r>
        <w:rPr>
          <w:lang w:val="en-CA"/>
        </w:rPr>
        <w:t>           giaRegressionKey = "%s-%s:%s" % (combo[0], combo[1], order) </w:t>
      </w:r>
      <w:r>
        <w:rPr>
          <w:lang w:val="en-CA"/>
        </w:rPr>
        <w:br/>
      </w:r>
      <w:bookmarkStart w:id="1156" w:name="x1-17589r588"/>
      <w:bookmarkEnd w:id="1156"/>
      <w:r>
        <w:rPr>
          <w:lang w:val="en-CA"/>
        </w:rPr>
        <w:t> </w:t>
      </w:r>
      <w:r>
        <w:rPr>
          <w:lang w:val="en-CA"/>
        </w:rPr>
        <w:br/>
      </w:r>
      <w:bookmarkStart w:id="1157" w:name="x1-17590r589"/>
      <w:bookmarkEnd w:id="1157"/>
      <w:r>
        <w:rPr>
          <w:lang w:val="en-CA"/>
        </w:rPr>
        <w:t>           giaRegressionsByCombo[giaRegressionKey] = {"N": len(allowableAgeValues), "gradientEstimator": gradient, "gradientError": gradientError, "gradient": [gradient+(1.96*gradientError), gradient-(1.96*gradientError)], "intercept": intercept, "rSquare": rSquare} </w:t>
      </w:r>
      <w:r>
        <w:rPr>
          <w:lang w:val="en-CA"/>
        </w:rPr>
        <w:br/>
      </w:r>
      <w:bookmarkStart w:id="1158" w:name="x1-17591r590"/>
      <w:bookmarkEnd w:id="1158"/>
      <w:r>
        <w:rPr>
          <w:lang w:val="en-CA"/>
        </w:rPr>
        <w:t> </w:t>
      </w:r>
      <w:r>
        <w:rPr>
          <w:lang w:val="en-CA"/>
        </w:rPr>
        <w:br/>
      </w:r>
      <w:bookmarkStart w:id="1159" w:name="x1-17592r591"/>
      <w:bookmarkEnd w:id="1159"/>
      <w:r>
        <w:rPr>
          <w:lang w:val="en-CA"/>
        </w:rPr>
        <w:t>         plt.suptitle("Plot</w:t>
      </w:r>
      <w:r>
        <w:rPr>
          <w:rFonts w:ascii="MS Gothic" w:hAnsi="MS Gothic" w:cs="MS Gothic"/>
          <w:lang w:val="en-CA"/>
        </w:rPr>
        <w:t>␣</w:t>
      </w:r>
      <w:r>
        <w:rPr>
          <w:lang w:val="en-CA"/>
        </w:rPr>
        <w:t>of</w:t>
      </w:r>
      <w:r>
        <w:rPr>
          <w:rFonts w:ascii="MS Gothic" w:hAnsi="MS Gothic" w:cs="MS Gothic"/>
          <w:lang w:val="en-CA"/>
        </w:rPr>
        <w:t>␣</w:t>
      </w:r>
      <w:r>
        <w:rPr>
          <w:lang w:val="en-CA"/>
        </w:rPr>
        <w:t>Elevation</w:t>
      </w:r>
      <w:r>
        <w:rPr>
          <w:rFonts w:ascii="MS Gothic" w:hAnsi="MS Gothic" w:cs="MS Gothic"/>
          <w:lang w:val="en-CA"/>
        </w:rPr>
        <w:t>␣</w:t>
      </w:r>
      <w:r>
        <w:rPr>
          <w:lang w:val="en-CA"/>
        </w:rPr>
        <w:t>Diff</w:t>
      </w:r>
      <w:r>
        <w:rPr>
          <w:rFonts w:ascii="MS Gothic" w:hAnsi="MS Gothic" w:cs="MS Gothic"/>
          <w:lang w:val="en-CA"/>
        </w:rPr>
        <w:t>␣</w:t>
      </w:r>
      <w:r>
        <w:rPr>
          <w:lang w:val="en-CA"/>
        </w:rPr>
        <w:t>for</w:t>
      </w:r>
      <w:r>
        <w:rPr>
          <w:rFonts w:ascii="MS Gothic" w:hAnsi="MS Gothic" w:cs="MS Gothic"/>
          <w:lang w:val="en-CA"/>
        </w:rPr>
        <w:t>␣</w:t>
      </w:r>
      <w:r>
        <w:rPr>
          <w:lang w:val="en-CA"/>
        </w:rPr>
        <w:t>%s</w:t>
      </w:r>
      <w:r>
        <w:rPr>
          <w:rFonts w:ascii="MS Gothic" w:hAnsi="MS Gothic" w:cs="MS Gothic"/>
          <w:lang w:val="en-CA"/>
        </w:rPr>
        <w:t>␣</w:t>
      </w:r>
      <w:r>
        <w:rPr>
          <w:lang w:val="en-CA"/>
        </w:rPr>
        <w:t>relative</w:t>
      </w:r>
      <w:r>
        <w:rPr>
          <w:rFonts w:ascii="MS Gothic" w:hAnsi="MS Gothic" w:cs="MS Gothic"/>
          <w:lang w:val="en-CA"/>
        </w:rPr>
        <w:t>␣</w:t>
      </w:r>
      <w:r>
        <w:rPr>
          <w:lang w:val="en-CA"/>
        </w:rPr>
        <w:t>to</w:t>
      </w:r>
      <w:r>
        <w:rPr>
          <w:rFonts w:ascii="MS Gothic" w:hAnsi="MS Gothic" w:cs="MS Gothic"/>
          <w:lang w:val="en-CA"/>
        </w:rPr>
        <w:t>␣</w:t>
      </w:r>
      <w:r>
        <w:rPr>
          <w:lang w:val="en-CA"/>
        </w:rPr>
        <w:t>%s</w:t>
      </w:r>
      <w:r>
        <w:rPr>
          <w:rFonts w:ascii="MS Gothic" w:hAnsi="MS Gothic" w:cs="MS Gothic"/>
          <w:lang w:val="en-CA"/>
        </w:rPr>
        <w:t>␣</w:t>
      </w:r>
      <w:r>
        <w:rPr>
          <w:lang w:val="en-CA"/>
        </w:rPr>
        <w:t>model</w:t>
      </w:r>
      <w:r>
        <w:rPr>
          <w:rFonts w:ascii="MS Gothic" w:hAnsi="MS Gothic" w:cs="MS Gothic"/>
          <w:lang w:val="en-CA"/>
        </w:rPr>
        <w:t>␣</w:t>
      </w:r>
      <w:r>
        <w:rPr>
          <w:lang w:val="en-CA"/>
        </w:rPr>
        <w:t>by</w:t>
      </w:r>
      <w:r>
        <w:rPr>
          <w:rFonts w:ascii="MS Gothic" w:hAnsi="MS Gothic" w:cs="MS Gothic"/>
          <w:lang w:val="en-CA"/>
        </w:rPr>
        <w:t>␣</w:t>
      </w:r>
      <w:r>
        <w:rPr>
          <w:lang w:val="en-CA"/>
        </w:rPr>
        <w:t>Age\n(%s</w:t>
      </w:r>
      <w:r>
        <w:rPr>
          <w:rFonts w:ascii="MS Gothic" w:hAnsi="MS Gothic" w:cs="MS Gothic"/>
          <w:lang w:val="en-CA"/>
        </w:rPr>
        <w:t>␣</w:t>
      </w:r>
      <w:r>
        <w:rPr>
          <w:lang w:val="en-CA"/>
        </w:rPr>
        <w:t>order</w:t>
      </w:r>
      <w:r>
        <w:rPr>
          <w:rFonts w:ascii="MS Gothic" w:hAnsi="MS Gothic" w:cs="MS Gothic"/>
          <w:lang w:val="en-CA"/>
        </w:rPr>
        <w:t>␣</w:t>
      </w:r>
      <w:r>
        <w:rPr>
          <w:lang w:val="en-CA"/>
        </w:rPr>
        <w:t>for</w:t>
      </w:r>
      <w:r>
        <w:rPr>
          <w:rFonts w:ascii="MS Gothic" w:hAnsi="MS Gothic" w:cs="MS Gothic"/>
          <w:lang w:val="en-CA"/>
        </w:rPr>
        <w:t>␣</w:t>
      </w:r>
      <w:r>
        <w:rPr>
          <w:lang w:val="en-CA"/>
        </w:rPr>
        <w:t>%s-%s),</w:t>
      </w:r>
      <w:r>
        <w:rPr>
          <w:rFonts w:ascii="MS Gothic" w:hAnsi="MS Gothic" w:cs="MS Gothic"/>
          <w:lang w:val="en-CA"/>
        </w:rPr>
        <w:t>␣</w:t>
      </w:r>
      <w:r>
        <w:rPr>
          <w:lang w:val="en-CA"/>
        </w:rPr>
        <w:t>n=%i\ny=mx+b,</w:t>
      </w:r>
      <w:r>
        <w:rPr>
          <w:rFonts w:ascii="MS Gothic" w:hAnsi="MS Gothic" w:cs="MS Gothic"/>
          <w:lang w:val="en-CA"/>
        </w:rPr>
        <w:t>␣</w:t>
      </w:r>
      <w:r>
        <w:rPr>
          <w:lang w:val="en-CA"/>
        </w:rPr>
        <w:t>m</w:t>
      </w:r>
      <w:r>
        <w:rPr>
          <w:rFonts w:ascii="MS Gothic" w:hAnsi="MS Gothic" w:cs="MS Gothic"/>
          <w:lang w:val="en-CA"/>
        </w:rPr>
        <w:t>␣</w:t>
      </w:r>
      <w:r>
        <w:rPr>
          <w:lang w:val="en-CA"/>
        </w:rPr>
        <w:t>=</w:t>
      </w:r>
      <w:r>
        <w:rPr>
          <w:rFonts w:ascii="MS Gothic" w:hAnsi="MS Gothic" w:cs="MS Gothic"/>
          <w:lang w:val="en-CA"/>
        </w:rPr>
        <w:t>␣</w:t>
      </w:r>
      <w:r>
        <w:rPr>
          <w:lang w:val="en-CA"/>
        </w:rPr>
        <w:t>%.4f</w:t>
      </w:r>
      <w:r>
        <w:rPr>
          <w:rFonts w:ascii="MS Gothic" w:hAnsi="MS Gothic" w:cs="MS Gothic"/>
          <w:lang w:val="en-CA"/>
        </w:rPr>
        <w:t>␣</w:t>
      </w:r>
      <w:r>
        <w:rPr>
          <w:lang w:val="en-CA"/>
        </w:rPr>
        <w:t>SE(%.4f),</w:t>
      </w:r>
      <w:r>
        <w:rPr>
          <w:rFonts w:ascii="MS Gothic" w:hAnsi="MS Gothic" w:cs="MS Gothic"/>
          <w:lang w:val="en-CA"/>
        </w:rPr>
        <w:t>␣</w:t>
      </w:r>
      <w:r>
        <w:rPr>
          <w:lang w:val="en-CA"/>
        </w:rPr>
        <w:t>b</w:t>
      </w:r>
      <w:r>
        <w:rPr>
          <w:rFonts w:ascii="MS Gothic" w:hAnsi="MS Gothic" w:cs="MS Gothic"/>
          <w:lang w:val="en-CA"/>
        </w:rPr>
        <w:t>␣</w:t>
      </w:r>
      <w:r>
        <w:rPr>
          <w:lang w:val="en-CA"/>
        </w:rPr>
        <w:t>=</w:t>
      </w:r>
      <w:r>
        <w:rPr>
          <w:rFonts w:ascii="MS Gothic" w:hAnsi="MS Gothic" w:cs="MS Gothic"/>
          <w:lang w:val="en-CA"/>
        </w:rPr>
        <w:t>␣</w:t>
      </w:r>
      <w:r>
        <w:rPr>
          <w:lang w:val="en-CA"/>
        </w:rPr>
        <w:t>%.4f,</w:t>
      </w:r>
      <w:r>
        <w:rPr>
          <w:rFonts w:ascii="MS Gothic" w:hAnsi="MS Gothic" w:cs="MS Gothic"/>
          <w:lang w:val="en-CA"/>
        </w:rPr>
        <w:t>␣</w:t>
      </w:r>
      <w:r>
        <w:rPr>
          <w:lang w:val="en-CA"/>
        </w:rPr>
        <w:t>r^2</w:t>
      </w:r>
      <w:r>
        <w:rPr>
          <w:rFonts w:ascii="MS Gothic" w:hAnsi="MS Gothic" w:cs="MS Gothic"/>
          <w:lang w:val="en-CA"/>
        </w:rPr>
        <w:t>␣</w:t>
      </w:r>
      <w:r>
        <w:rPr>
          <w:lang w:val="en-CA"/>
        </w:rPr>
        <w:t>=</w:t>
      </w:r>
      <w:r>
        <w:rPr>
          <w:rFonts w:ascii="MS Gothic" w:hAnsi="MS Gothic" w:cs="MS Gothic"/>
          <w:lang w:val="en-CA"/>
        </w:rPr>
        <w:t>␣</w:t>
      </w:r>
      <w:r>
        <w:rPr>
          <w:lang w:val="en-CA"/>
        </w:rPr>
        <w:t>%.3f" % (direct, modelled, order, combo[0], combo[1], len(allowableAgeValues), gradient, gradientError, intercept, rSquare), fontsize=10) </w:t>
      </w:r>
      <w:r>
        <w:rPr>
          <w:lang w:val="en-CA"/>
        </w:rPr>
        <w:br/>
      </w:r>
      <w:bookmarkStart w:id="1160" w:name="x1-17593r592"/>
      <w:bookmarkEnd w:id="1160"/>
      <w:r>
        <w:rPr>
          <w:lang w:val="en-CA"/>
        </w:rPr>
        <w:t>         </w:t>
      </w:r>
      <w:proofErr w:type="spellStart"/>
      <w:r>
        <w:rPr>
          <w:lang w:val="en-CA"/>
        </w:rPr>
        <w:t>plt.ylabel</w:t>
      </w:r>
      <w:proofErr w:type="spellEnd"/>
      <w:r>
        <w:rPr>
          <w:lang w:val="en-CA"/>
        </w:rPr>
        <w:t>(’Elevation’) </w:t>
      </w:r>
      <w:r>
        <w:rPr>
          <w:lang w:val="en-CA"/>
        </w:rPr>
        <w:br/>
      </w:r>
      <w:bookmarkStart w:id="1161" w:name="x1-17594r593"/>
      <w:bookmarkEnd w:id="1161"/>
      <w:r>
        <w:rPr>
          <w:lang w:val="en-CA"/>
        </w:rPr>
        <w:t>         </w:t>
      </w:r>
      <w:proofErr w:type="spellStart"/>
      <w:r>
        <w:rPr>
          <w:lang w:val="en-CA"/>
        </w:rPr>
        <w:t>plt.xlabel</w:t>
      </w:r>
      <w:proofErr w:type="spellEnd"/>
      <w:r>
        <w:rPr>
          <w:lang w:val="en-CA"/>
        </w:rPr>
        <w:t>(’Age’) </w:t>
      </w:r>
      <w:r>
        <w:rPr>
          <w:lang w:val="en-CA"/>
        </w:rPr>
        <w:br/>
      </w:r>
      <w:bookmarkStart w:id="1162" w:name="x1-17595r594"/>
      <w:bookmarkEnd w:id="1162"/>
      <w:r>
        <w:rPr>
          <w:lang w:val="en-CA"/>
        </w:rPr>
        <w:t>         if(direct == "ATB"): </w:t>
      </w:r>
      <w:r>
        <w:rPr>
          <w:lang w:val="en-CA"/>
        </w:rPr>
        <w:br/>
      </w:r>
      <w:bookmarkStart w:id="1163" w:name="x1-17596r595"/>
      <w:bookmarkEnd w:id="1163"/>
      <w:r>
        <w:rPr>
          <w:lang w:val="en-CA"/>
        </w:rPr>
        <w:t>           </w:t>
      </w:r>
      <w:proofErr w:type="spellStart"/>
      <w:r>
        <w:rPr>
          <w:lang w:val="en-CA"/>
        </w:rPr>
        <w:t>plt.legend</w:t>
      </w:r>
      <w:proofErr w:type="spellEnd"/>
      <w:r>
        <w:rPr>
          <w:lang w:val="en-CA"/>
        </w:rPr>
        <w:t>(</w:t>
      </w:r>
      <w:proofErr w:type="spellStart"/>
      <w:r>
        <w:rPr>
          <w:lang w:val="en-CA"/>
        </w:rPr>
        <w:t>loc</w:t>
      </w:r>
      <w:proofErr w:type="spellEnd"/>
      <w:r>
        <w:rPr>
          <w:lang w:val="en-CA"/>
        </w:rPr>
        <w:t>=2, prop={’size’: 14}) </w:t>
      </w:r>
      <w:r>
        <w:rPr>
          <w:lang w:val="en-CA"/>
        </w:rPr>
        <w:br/>
      </w:r>
      <w:bookmarkStart w:id="1164" w:name="x1-17597r596"/>
      <w:bookmarkEnd w:id="1164"/>
      <w:r>
        <w:rPr>
          <w:lang w:val="en-CA"/>
        </w:rPr>
        <w:t> </w:t>
      </w:r>
      <w:r>
        <w:rPr>
          <w:lang w:val="en-CA"/>
        </w:rPr>
        <w:br/>
      </w:r>
      <w:bookmarkStart w:id="1165" w:name="x1-17598r597"/>
      <w:bookmarkEnd w:id="1165"/>
      <w:r>
        <w:rPr>
          <w:lang w:val="en-CA"/>
        </w:rPr>
        <w:t>         else: </w:t>
      </w:r>
      <w:r>
        <w:rPr>
          <w:lang w:val="en-CA"/>
        </w:rPr>
        <w:br/>
      </w:r>
      <w:bookmarkStart w:id="1166" w:name="x1-17599r598"/>
      <w:bookmarkEnd w:id="1166"/>
      <w:r>
        <w:rPr>
          <w:lang w:val="en-CA"/>
        </w:rPr>
        <w:t>           </w:t>
      </w:r>
      <w:proofErr w:type="spellStart"/>
      <w:r>
        <w:rPr>
          <w:lang w:val="en-CA"/>
        </w:rPr>
        <w:t>plt.legend</w:t>
      </w:r>
      <w:proofErr w:type="spellEnd"/>
      <w:r>
        <w:rPr>
          <w:lang w:val="en-CA"/>
        </w:rPr>
        <w:t>( </w:t>
      </w:r>
      <w:proofErr w:type="spellStart"/>
      <w:r>
        <w:rPr>
          <w:lang w:val="en-CA"/>
        </w:rPr>
        <w:t>loc</w:t>
      </w:r>
      <w:proofErr w:type="spellEnd"/>
      <w:r>
        <w:rPr>
          <w:lang w:val="en-CA"/>
        </w:rPr>
        <w:t>=3, prop={’size’: 14}) </w:t>
      </w:r>
      <w:r>
        <w:rPr>
          <w:lang w:val="en-CA"/>
        </w:rPr>
        <w:br/>
      </w:r>
      <w:bookmarkStart w:id="1167" w:name="x1-17600r599"/>
      <w:bookmarkEnd w:id="1167"/>
      <w:r>
        <w:rPr>
          <w:lang w:val="en-CA"/>
        </w:rPr>
        <w:t>         ##plt.savefig(’./theGIA_%s_relative_to_%s.png’ % (d, ds)) </w:t>
      </w:r>
      <w:r>
        <w:rPr>
          <w:lang w:val="en-CA"/>
        </w:rPr>
        <w:br/>
      </w:r>
      <w:bookmarkStart w:id="1168" w:name="x1-17601r600"/>
      <w:bookmarkEnd w:id="1168"/>
      <w:r>
        <w:rPr>
          <w:lang w:val="en-CA"/>
        </w:rPr>
        <w:t>         ## ^ this was creating a ton of clutter </w:t>
      </w:r>
      <w:r>
        <w:rPr>
          <w:lang w:val="en-CA"/>
        </w:rPr>
        <w:br/>
      </w:r>
      <w:bookmarkStart w:id="1169" w:name="x1-17602r601"/>
      <w:bookmarkEnd w:id="1169"/>
      <w:r>
        <w:rPr>
          <w:lang w:val="en-CA"/>
        </w:rPr>
        <w:t> </w:t>
      </w:r>
      <w:r>
        <w:rPr>
          <w:lang w:val="en-CA"/>
        </w:rPr>
        <w:br/>
      </w:r>
      <w:bookmarkStart w:id="1170" w:name="x1-17603r602"/>
      <w:bookmarkEnd w:id="1170"/>
      <w:r>
        <w:rPr>
          <w:lang w:val="en-CA"/>
        </w:rPr>
        <w:t> </w:t>
      </w:r>
      <w:r>
        <w:rPr>
          <w:lang w:val="en-CA"/>
        </w:rPr>
        <w:br/>
      </w:r>
      <w:bookmarkStart w:id="1171" w:name="x1-17604r603"/>
      <w:bookmarkEnd w:id="1171"/>
      <w:r>
        <w:rPr>
          <w:lang w:val="en-CA"/>
        </w:rPr>
        <w:t>         outputFilePath = filePathOnRelativePath(outputPath+"gias/", fileName=’theGIA_%s_relative_to_%s’ % (direct, modelled), ext="png") </w:t>
      </w:r>
      <w:r>
        <w:rPr>
          <w:lang w:val="en-CA"/>
        </w:rPr>
        <w:br/>
      </w:r>
      <w:bookmarkStart w:id="1172" w:name="x1-17605r604"/>
      <w:bookmarkEnd w:id="1172"/>
      <w:r>
        <w:rPr>
          <w:lang w:val="en-CA"/>
        </w:rPr>
        <w:t>         print "</w:t>
      </w:r>
      <w:proofErr w:type="spellStart"/>
      <w:r>
        <w:rPr>
          <w:lang w:val="en-CA"/>
        </w:rPr>
        <w:t>Saving</w:t>
      </w:r>
      <w:r>
        <w:rPr>
          <w:rFonts w:ascii="MS Gothic" w:hAnsi="MS Gothic" w:cs="MS Gothic"/>
          <w:lang w:val="en-CA"/>
        </w:rPr>
        <w:t>␣</w:t>
      </w:r>
      <w:r>
        <w:rPr>
          <w:lang w:val="en-CA"/>
        </w:rPr>
        <w:t>gia</w:t>
      </w:r>
      <w:r>
        <w:rPr>
          <w:rFonts w:ascii="MS Gothic" w:hAnsi="MS Gothic" w:cs="MS Gothic"/>
          <w:lang w:val="en-CA"/>
        </w:rPr>
        <w:t>␣</w:t>
      </w:r>
      <w:r>
        <w:rPr>
          <w:lang w:val="en-CA"/>
        </w:rPr>
        <w:t>plot</w:t>
      </w:r>
      <w:r>
        <w:rPr>
          <w:rFonts w:ascii="MS Gothic" w:hAnsi="MS Gothic" w:cs="MS Gothic"/>
          <w:lang w:val="en-CA"/>
        </w:rPr>
        <w:t>␣</w:t>
      </w:r>
      <w:r>
        <w:rPr>
          <w:lang w:val="en-CA"/>
        </w:rPr>
        <w:t>at</w:t>
      </w:r>
      <w:proofErr w:type="spellEnd"/>
      <w:r>
        <w:rPr>
          <w:rFonts w:ascii="MS Gothic" w:hAnsi="MS Gothic" w:cs="MS Gothic"/>
          <w:lang w:val="en-CA"/>
        </w:rPr>
        <w:t>␣</w:t>
      </w:r>
      <w:r>
        <w:rPr>
          <w:lang w:val="en-CA"/>
        </w:rPr>
        <w:t>’%s’" % </w:t>
      </w:r>
      <w:proofErr w:type="spellStart"/>
      <w:r>
        <w:rPr>
          <w:lang w:val="en-CA"/>
        </w:rPr>
        <w:t>outputFilePath</w:t>
      </w:r>
      <w:proofErr w:type="spellEnd"/>
      <w:r>
        <w:rPr>
          <w:lang w:val="en-CA"/>
        </w:rPr>
        <w:t> </w:t>
      </w:r>
      <w:r>
        <w:rPr>
          <w:lang w:val="en-CA"/>
        </w:rPr>
        <w:br/>
      </w:r>
      <w:bookmarkStart w:id="1173" w:name="x1-17606r605"/>
      <w:bookmarkEnd w:id="1173"/>
      <w:r>
        <w:rPr>
          <w:lang w:val="en-CA"/>
        </w:rPr>
        <w:t>         </w:t>
      </w:r>
      <w:proofErr w:type="spellStart"/>
      <w:r>
        <w:rPr>
          <w:lang w:val="en-CA"/>
        </w:rPr>
        <w:t>verifyPath</w:t>
      </w:r>
      <w:proofErr w:type="spellEnd"/>
      <w:r>
        <w:rPr>
          <w:lang w:val="en-CA"/>
        </w:rPr>
        <w:t>(</w:t>
      </w:r>
      <w:proofErr w:type="spellStart"/>
      <w:r>
        <w:rPr>
          <w:lang w:val="en-CA"/>
        </w:rPr>
        <w:t>outputPath</w:t>
      </w:r>
      <w:proofErr w:type="spellEnd"/>
      <w:r>
        <w:rPr>
          <w:lang w:val="en-CA"/>
        </w:rPr>
        <w:t>+"</w:t>
      </w:r>
      <w:proofErr w:type="spellStart"/>
      <w:r>
        <w:rPr>
          <w:lang w:val="en-CA"/>
        </w:rPr>
        <w:t>gias</w:t>
      </w:r>
      <w:proofErr w:type="spellEnd"/>
      <w:r>
        <w:rPr>
          <w:lang w:val="en-CA"/>
        </w:rPr>
        <w:t>/") </w:t>
      </w:r>
      <w:r>
        <w:rPr>
          <w:lang w:val="en-CA"/>
        </w:rPr>
        <w:br/>
      </w:r>
      <w:bookmarkStart w:id="1174" w:name="x1-17607r606"/>
      <w:bookmarkEnd w:id="1174"/>
      <w:r>
        <w:rPr>
          <w:lang w:val="en-CA"/>
        </w:rPr>
        <w:t>         </w:t>
      </w:r>
      <w:proofErr w:type="spellStart"/>
      <w:r>
        <w:rPr>
          <w:lang w:val="en-CA"/>
        </w:rPr>
        <w:t>plt.savefig</w:t>
      </w:r>
      <w:proofErr w:type="spellEnd"/>
      <w:r>
        <w:rPr>
          <w:lang w:val="en-CA"/>
        </w:rPr>
        <w:t>(</w:t>
      </w:r>
      <w:proofErr w:type="spellStart"/>
      <w:r>
        <w:rPr>
          <w:lang w:val="en-CA"/>
        </w:rPr>
        <w:t>outputFilePath</w:t>
      </w:r>
      <w:proofErr w:type="spellEnd"/>
      <w:r>
        <w:rPr>
          <w:lang w:val="en-CA"/>
        </w:rPr>
        <w:t>) </w:t>
      </w:r>
      <w:r>
        <w:rPr>
          <w:lang w:val="en-CA"/>
        </w:rPr>
        <w:br/>
      </w:r>
      <w:bookmarkStart w:id="1175" w:name="x1-17608r607"/>
      <w:bookmarkEnd w:id="1175"/>
      <w:r>
        <w:rPr>
          <w:lang w:val="en-CA"/>
        </w:rPr>
        <w:t>         </w:t>
      </w:r>
      <w:proofErr w:type="spellStart"/>
      <w:r>
        <w:rPr>
          <w:lang w:val="en-CA"/>
        </w:rPr>
        <w:t>plt.close</w:t>
      </w:r>
      <w:proofErr w:type="spellEnd"/>
      <w:r>
        <w:rPr>
          <w:lang w:val="en-CA"/>
        </w:rPr>
        <w:t>() </w:t>
      </w:r>
      <w:r>
        <w:rPr>
          <w:lang w:val="en-CA"/>
        </w:rPr>
        <w:br/>
      </w:r>
      <w:bookmarkStart w:id="1176" w:name="x1-17609r608"/>
      <w:bookmarkEnd w:id="1176"/>
      <w:r>
        <w:rPr>
          <w:lang w:val="en-CA"/>
        </w:rPr>
        <w:t>    giaRegressionComboMappingsByConditions[conditionIdString] = giaRegressionsByCombo </w:t>
      </w:r>
      <w:r>
        <w:rPr>
          <w:lang w:val="en-CA"/>
        </w:rPr>
        <w:br/>
      </w:r>
      <w:bookmarkStart w:id="1177" w:name="x1-17610r609"/>
      <w:bookmarkEnd w:id="1177"/>
      <w:r>
        <w:rPr>
          <w:lang w:val="en-CA"/>
        </w:rPr>
        <w:lastRenderedPageBreak/>
        <w:t>    plotGradientConfidenceIntervals(giaRegressionsByCombo, giaRegressionKeys, giaRegressionDescriptions, outputPathDict) </w:t>
      </w:r>
      <w:r>
        <w:rPr>
          <w:lang w:val="en-CA"/>
        </w:rPr>
        <w:br/>
      </w:r>
      <w:bookmarkStart w:id="1178" w:name="x1-17611r610"/>
      <w:bookmarkEnd w:id="1178"/>
      <w:r>
        <w:rPr>
          <w:lang w:val="en-CA"/>
        </w:rPr>
        <w:t>  ############################################################################ </w:t>
      </w:r>
      <w:r>
        <w:rPr>
          <w:lang w:val="en-CA"/>
        </w:rPr>
        <w:br/>
      </w:r>
      <w:bookmarkStart w:id="1179" w:name="x1-17612r611"/>
      <w:bookmarkEnd w:id="1179"/>
      <w:r>
        <w:rPr>
          <w:lang w:val="en-CA"/>
        </w:rPr>
        <w:t>  print "</w:t>
      </w:r>
      <w:proofErr w:type="spellStart"/>
      <w:r>
        <w:rPr>
          <w:lang w:val="en-CA"/>
        </w:rPr>
        <w:t>Finished</w:t>
      </w:r>
      <w:r>
        <w:rPr>
          <w:rFonts w:ascii="MS Gothic" w:hAnsi="MS Gothic" w:cs="MS Gothic"/>
          <w:lang w:val="en-CA"/>
        </w:rPr>
        <w:t>␣</w:t>
      </w:r>
      <w:r>
        <w:rPr>
          <w:lang w:val="en-CA"/>
        </w:rPr>
        <w:t>gia</w:t>
      </w:r>
      <w:r>
        <w:rPr>
          <w:rFonts w:ascii="MS Gothic" w:hAnsi="MS Gothic" w:cs="MS Gothic"/>
          <w:lang w:val="en-CA"/>
        </w:rPr>
        <w:t>␣</w:t>
      </w:r>
      <w:r>
        <w:rPr>
          <w:lang w:val="en-CA"/>
        </w:rPr>
        <w:t>plots</w:t>
      </w:r>
      <w:proofErr w:type="spellEnd"/>
      <w:r>
        <w:rPr>
          <w:lang w:val="en-CA"/>
        </w:rPr>
        <w:t>" </w:t>
      </w:r>
      <w:r>
        <w:rPr>
          <w:lang w:val="en-CA"/>
        </w:rPr>
        <w:br/>
      </w:r>
      <w:bookmarkStart w:id="1180" w:name="x1-17613r612"/>
      <w:bookmarkEnd w:id="1180"/>
      <w:r>
        <w:rPr>
          <w:lang w:val="en-CA"/>
        </w:rPr>
        <w:t> </w:t>
      </w:r>
      <w:r>
        <w:rPr>
          <w:lang w:val="en-CA"/>
        </w:rPr>
        <w:br/>
      </w:r>
      <w:bookmarkStart w:id="1181" w:name="x1-17614r613"/>
      <w:bookmarkEnd w:id="1181"/>
      <w:r>
        <w:rPr>
          <w:lang w:val="en-CA"/>
        </w:rPr>
        <w:t> </w:t>
      </w:r>
      <w:r>
        <w:rPr>
          <w:lang w:val="en-CA"/>
        </w:rPr>
        <w:br/>
      </w:r>
      <w:bookmarkStart w:id="1182" w:name="x1-17615r614"/>
      <w:bookmarkEnd w:id="1182"/>
      <w:r>
        <w:rPr>
          <w:lang w:val="en-CA"/>
        </w:rPr>
        <w:t>  ############################################################################ </w:t>
      </w:r>
      <w:r>
        <w:rPr>
          <w:lang w:val="en-CA"/>
        </w:rPr>
        <w:br/>
      </w:r>
      <w:bookmarkStart w:id="1183" w:name="x1-17616r615"/>
      <w:bookmarkEnd w:id="1183"/>
      <w:r>
        <w:rPr>
          <w:lang w:val="en-CA"/>
        </w:rPr>
        <w:t>  ## Check for any exact age matches in the datasets provided ################ </w:t>
      </w:r>
      <w:r>
        <w:rPr>
          <w:lang w:val="en-CA"/>
        </w:rPr>
        <w:br/>
      </w:r>
      <w:bookmarkStart w:id="1184" w:name="x1-17617r616"/>
      <w:bookmarkEnd w:id="1184"/>
      <w:r>
        <w:rPr>
          <w:lang w:val="en-CA"/>
        </w:rPr>
        <w:t>  ## Spoiler: there arent any ################################################ </w:t>
      </w:r>
      <w:r>
        <w:rPr>
          <w:lang w:val="en-CA"/>
        </w:rPr>
        <w:br/>
      </w:r>
      <w:bookmarkStart w:id="1185" w:name="x1-17618r617"/>
      <w:bookmarkEnd w:id="1185"/>
      <w:r>
        <w:rPr>
          <w:lang w:val="en-CA"/>
        </w:rPr>
        <w:t>  </w:t>
      </w:r>
      <w:proofErr w:type="spellStart"/>
      <w:r>
        <w:rPr>
          <w:lang w:val="en-CA"/>
        </w:rPr>
        <w:t>ageMatches</w:t>
      </w:r>
      <w:proofErr w:type="spellEnd"/>
      <w:r>
        <w:rPr>
          <w:lang w:val="en-CA"/>
        </w:rPr>
        <w:t> = [] </w:t>
      </w:r>
      <w:r>
        <w:rPr>
          <w:lang w:val="en-CA"/>
        </w:rPr>
        <w:br/>
      </w:r>
      <w:bookmarkStart w:id="1186" w:name="x1-17619r618"/>
      <w:bookmarkEnd w:id="1186"/>
      <w:r>
        <w:rPr>
          <w:lang w:val="en-CA"/>
        </w:rPr>
        <w:t>  </w:t>
      </w:r>
      <w:proofErr w:type="spellStart"/>
      <w:r>
        <w:rPr>
          <w:lang w:val="en-CA"/>
        </w:rPr>
        <w:t>for d</w:t>
      </w:r>
      <w:proofErr w:type="spellEnd"/>
      <w:r>
        <w:rPr>
          <w:lang w:val="en-CA"/>
        </w:rPr>
        <w:t> in datasets: </w:t>
      </w:r>
      <w:r>
        <w:rPr>
          <w:lang w:val="en-CA"/>
        </w:rPr>
        <w:br/>
      </w:r>
      <w:bookmarkStart w:id="1187" w:name="x1-17620r619"/>
      <w:bookmarkEnd w:id="1187"/>
      <w:r>
        <w:rPr>
          <w:lang w:val="en-CA"/>
        </w:rPr>
        <w:t>    for dv in </w:t>
      </w:r>
      <w:proofErr w:type="spellStart"/>
      <w:r>
        <w:rPr>
          <w:lang w:val="en-CA"/>
        </w:rPr>
        <w:t>datasetObjects</w:t>
      </w:r>
      <w:proofErr w:type="spellEnd"/>
      <w:r>
        <w:rPr>
          <w:lang w:val="en-CA"/>
        </w:rPr>
        <w:t>[d].</w:t>
      </w:r>
      <w:proofErr w:type="spellStart"/>
      <w:r>
        <w:rPr>
          <w:lang w:val="en-CA"/>
        </w:rPr>
        <w:t>getAgeValues</w:t>
      </w:r>
      <w:proofErr w:type="spellEnd"/>
      <w:r>
        <w:rPr>
          <w:lang w:val="en-CA"/>
        </w:rPr>
        <w:t>(): </w:t>
      </w:r>
      <w:r>
        <w:rPr>
          <w:lang w:val="en-CA"/>
        </w:rPr>
        <w:br/>
      </w:r>
      <w:bookmarkStart w:id="1188" w:name="x1-17621r620"/>
      <w:bookmarkEnd w:id="1188"/>
      <w:r>
        <w:rPr>
          <w:lang w:val="en-CA"/>
        </w:rPr>
        <w:t>      for od in datasets: </w:t>
      </w:r>
      <w:r>
        <w:rPr>
          <w:lang w:val="en-CA"/>
        </w:rPr>
        <w:br/>
      </w:r>
      <w:bookmarkStart w:id="1189" w:name="x1-17622r621"/>
      <w:bookmarkEnd w:id="1189"/>
      <w:r>
        <w:rPr>
          <w:lang w:val="en-CA"/>
        </w:rPr>
        <w:t>         if(od != d): </w:t>
      </w:r>
      <w:r>
        <w:rPr>
          <w:lang w:val="en-CA"/>
        </w:rPr>
        <w:br/>
      </w:r>
      <w:bookmarkStart w:id="1190" w:name="x1-17623r622"/>
      <w:bookmarkEnd w:id="1190"/>
      <w:r>
        <w:rPr>
          <w:lang w:val="en-CA"/>
        </w:rPr>
        <w:t>           if((dv in datasetObjects[od].getAgeValues())and dv not in ageMatches): </w:t>
      </w:r>
      <w:r>
        <w:rPr>
          <w:lang w:val="en-CA"/>
        </w:rPr>
        <w:br/>
      </w:r>
      <w:bookmarkStart w:id="1191" w:name="x1-17624r623"/>
      <w:bookmarkEnd w:id="1191"/>
      <w:r>
        <w:rPr>
          <w:lang w:val="en-CA"/>
        </w:rPr>
        <w:t>             </w:t>
      </w:r>
      <w:proofErr w:type="spellStart"/>
      <w:r>
        <w:rPr>
          <w:lang w:val="en-CA"/>
        </w:rPr>
        <w:t>ageMatches.append</w:t>
      </w:r>
      <w:proofErr w:type="spellEnd"/>
      <w:r>
        <w:rPr>
          <w:lang w:val="en-CA"/>
        </w:rPr>
        <w:t>(dv) </w:t>
      </w:r>
      <w:r>
        <w:rPr>
          <w:lang w:val="en-CA"/>
        </w:rPr>
        <w:br/>
      </w:r>
      <w:bookmarkStart w:id="1192" w:name="x1-17625r624"/>
      <w:bookmarkEnd w:id="1192"/>
      <w:r>
        <w:rPr>
          <w:lang w:val="en-CA"/>
        </w:rPr>
        <w:t>  print "</w:t>
      </w:r>
      <w:proofErr w:type="spellStart"/>
      <w:r>
        <w:rPr>
          <w:lang w:val="en-CA"/>
        </w:rPr>
        <w:t>Exact</w:t>
      </w:r>
      <w:r>
        <w:rPr>
          <w:rFonts w:ascii="MS Gothic" w:hAnsi="MS Gothic" w:cs="MS Gothic"/>
          <w:lang w:val="en-CA"/>
        </w:rPr>
        <w:t>␣</w:t>
      </w:r>
      <w:r>
        <w:rPr>
          <w:lang w:val="en-CA"/>
        </w:rPr>
        <w:t>age</w:t>
      </w:r>
      <w:r>
        <w:rPr>
          <w:rFonts w:ascii="MS Gothic" w:hAnsi="MS Gothic" w:cs="MS Gothic"/>
          <w:lang w:val="en-CA"/>
        </w:rPr>
        <w:t>␣</w:t>
      </w:r>
      <w:r>
        <w:rPr>
          <w:lang w:val="en-CA"/>
        </w:rPr>
        <w:t>matches</w:t>
      </w:r>
      <w:r>
        <w:rPr>
          <w:rFonts w:ascii="MS Gothic" w:hAnsi="MS Gothic" w:cs="MS Gothic"/>
          <w:lang w:val="en-CA"/>
        </w:rPr>
        <w:t>␣</w:t>
      </w:r>
      <w:r>
        <w:rPr>
          <w:lang w:val="en-CA"/>
        </w:rPr>
        <w:t>between</w:t>
      </w:r>
      <w:r>
        <w:rPr>
          <w:rFonts w:ascii="MS Gothic" w:hAnsi="MS Gothic" w:cs="MS Gothic"/>
          <w:lang w:val="en-CA"/>
        </w:rPr>
        <w:t>␣</w:t>
      </w:r>
      <w:r>
        <w:rPr>
          <w:lang w:val="en-CA"/>
        </w:rPr>
        <w:t>datasets</w:t>
      </w:r>
      <w:proofErr w:type="spellEnd"/>
      <w:r>
        <w:rPr>
          <w:lang w:val="en-CA"/>
        </w:rPr>
        <w:t>:</w:t>
      </w:r>
      <w:r>
        <w:rPr>
          <w:rFonts w:ascii="MS Gothic" w:hAnsi="MS Gothic" w:cs="MS Gothic"/>
          <w:lang w:val="en-CA"/>
        </w:rPr>
        <w:t>␣</w:t>
      </w:r>
      <w:r>
        <w:rPr>
          <w:lang w:val="en-CA"/>
        </w:rPr>
        <w:t>", </w:t>
      </w:r>
      <w:proofErr w:type="spellStart"/>
      <w:r>
        <w:rPr>
          <w:lang w:val="en-CA"/>
        </w:rPr>
        <w:t>ageMatches</w:t>
      </w:r>
      <w:proofErr w:type="spellEnd"/>
      <w:r>
        <w:rPr>
          <w:lang w:val="en-CA"/>
        </w:rPr>
        <w:t> </w:t>
      </w:r>
      <w:r>
        <w:rPr>
          <w:lang w:val="en-CA"/>
        </w:rPr>
        <w:br/>
      </w:r>
      <w:bookmarkStart w:id="1193" w:name="x1-17626r625"/>
      <w:bookmarkEnd w:id="1193"/>
      <w:r>
        <w:rPr>
          <w:lang w:val="en-CA"/>
        </w:rPr>
        <w:t>  ############################################################################ </w:t>
      </w:r>
      <w:r>
        <w:rPr>
          <w:lang w:val="en-CA"/>
        </w:rPr>
        <w:br/>
      </w:r>
      <w:bookmarkStart w:id="1194" w:name="x1-17627r626"/>
      <w:bookmarkEnd w:id="1194"/>
      <w:r>
        <w:rPr>
          <w:lang w:val="en-CA"/>
        </w:rPr>
        <w:t> </w:t>
      </w:r>
      <w:r>
        <w:rPr>
          <w:lang w:val="en-CA"/>
        </w:rPr>
        <w:br/>
      </w:r>
      <w:bookmarkStart w:id="1195" w:name="x1-17628r627"/>
      <w:bookmarkEnd w:id="1195"/>
      <w:r>
        <w:rPr>
          <w:lang w:val="en-CA"/>
        </w:rPr>
        <w:t> </w:t>
      </w:r>
      <w:r>
        <w:rPr>
          <w:lang w:val="en-CA"/>
        </w:rPr>
        <w:br/>
      </w:r>
      <w:bookmarkStart w:id="1196" w:name="x1-17629r628"/>
      <w:bookmarkEnd w:id="1196"/>
      <w:r>
        <w:rPr>
          <w:lang w:val="en-CA"/>
        </w:rPr>
        <w:t> </w:t>
      </w:r>
      <w:r>
        <w:rPr>
          <w:lang w:val="en-CA"/>
        </w:rPr>
        <w:br/>
      </w:r>
      <w:bookmarkStart w:id="1197" w:name="x1-17630r629"/>
      <w:bookmarkEnd w:id="1197"/>
      <w:r>
        <w:rPr>
          <w:lang w:val="en-CA"/>
        </w:rPr>
        <w:t> </w:t>
      </w:r>
      <w:r>
        <w:rPr>
          <w:lang w:val="en-CA"/>
        </w:rPr>
        <w:br/>
      </w:r>
      <w:bookmarkStart w:id="1198" w:name="x1-17631r630"/>
      <w:bookmarkEnd w:id="1198"/>
      <w:r>
        <w:rPr>
          <w:lang w:val="en-CA"/>
        </w:rPr>
        <w:t>  ############################################################################ </w:t>
      </w:r>
      <w:r>
        <w:rPr>
          <w:lang w:val="en-CA"/>
        </w:rPr>
        <w:br/>
      </w:r>
      <w:bookmarkStart w:id="1199" w:name="x1-17632r631"/>
      <w:bookmarkEnd w:id="1199"/>
      <w:r>
        <w:rPr>
          <w:lang w:val="en-CA"/>
        </w:rPr>
        <w:t>  ## now that values have been generated for GIA for each site comparison, ### </w:t>
      </w:r>
      <w:r>
        <w:rPr>
          <w:lang w:val="en-CA"/>
        </w:rPr>
        <w:br/>
      </w:r>
      <w:bookmarkStart w:id="1200" w:name="x1-17633r632"/>
      <w:bookmarkEnd w:id="1200"/>
      <w:r>
        <w:rPr>
          <w:lang w:val="en-CA"/>
        </w:rPr>
        <w:t>  ## convert them to intervals for each site combination and save the result # </w:t>
      </w:r>
      <w:r>
        <w:rPr>
          <w:lang w:val="en-CA"/>
        </w:rPr>
        <w:br/>
      </w:r>
      <w:bookmarkStart w:id="1201" w:name="x1-17634r633"/>
      <w:bookmarkEnd w:id="1201"/>
      <w:r>
        <w:rPr>
          <w:lang w:val="en-CA"/>
        </w:rPr>
        <w:t>  ## to file ################################################################# </w:t>
      </w:r>
      <w:r>
        <w:rPr>
          <w:lang w:val="en-CA"/>
        </w:rPr>
        <w:br/>
      </w:r>
      <w:bookmarkStart w:id="1202" w:name="x1-17635r634"/>
      <w:bookmarkEnd w:id="1202"/>
      <w:r>
        <w:rPr>
          <w:lang w:val="en-CA"/>
        </w:rPr>
        <w:t>  for </w:t>
      </w:r>
      <w:proofErr w:type="spellStart"/>
      <w:r>
        <w:rPr>
          <w:lang w:val="en-CA"/>
        </w:rPr>
        <w:t>idString</w:t>
      </w:r>
      <w:proofErr w:type="spellEnd"/>
      <w:r>
        <w:rPr>
          <w:lang w:val="en-CA"/>
        </w:rPr>
        <w:t> in </w:t>
      </w:r>
      <w:proofErr w:type="spellStart"/>
      <w:r>
        <w:rPr>
          <w:lang w:val="en-CA"/>
        </w:rPr>
        <w:t>giaRegressionComboMappingsByConditions</w:t>
      </w:r>
      <w:proofErr w:type="spellEnd"/>
      <w:r>
        <w:rPr>
          <w:lang w:val="en-CA"/>
        </w:rPr>
        <w:t>: </w:t>
      </w:r>
      <w:r>
        <w:rPr>
          <w:lang w:val="en-CA"/>
        </w:rPr>
        <w:br/>
      </w:r>
      <w:bookmarkStart w:id="1203" w:name="x1-17636r635"/>
      <w:bookmarkEnd w:id="1203"/>
      <w:r>
        <w:rPr>
          <w:lang w:val="en-CA"/>
        </w:rPr>
        <w:t>    print "\n\</w:t>
      </w:r>
      <w:proofErr w:type="spellStart"/>
      <w:r>
        <w:rPr>
          <w:lang w:val="en-CA"/>
        </w:rPr>
        <w:t>n%s</w:t>
      </w:r>
      <w:proofErr w:type="spellEnd"/>
      <w:r>
        <w:rPr>
          <w:lang w:val="en-CA"/>
        </w:rPr>
        <w:t>:</w:t>
      </w:r>
      <w:r>
        <w:rPr>
          <w:rFonts w:ascii="MS Gothic" w:hAnsi="MS Gothic" w:cs="MS Gothic"/>
          <w:lang w:val="en-CA"/>
        </w:rPr>
        <w:t>␣</w:t>
      </w:r>
      <w:r>
        <w:rPr>
          <w:lang w:val="en-CA"/>
        </w:rPr>
        <w:t>" % </w:t>
      </w:r>
      <w:proofErr w:type="spellStart"/>
      <w:r>
        <w:rPr>
          <w:lang w:val="en-CA"/>
        </w:rPr>
        <w:t>idString</w:t>
      </w:r>
      <w:proofErr w:type="spellEnd"/>
      <w:r>
        <w:rPr>
          <w:lang w:val="en-CA"/>
        </w:rPr>
        <w:t> </w:t>
      </w:r>
      <w:r>
        <w:rPr>
          <w:lang w:val="en-CA"/>
        </w:rPr>
        <w:br/>
      </w:r>
      <w:bookmarkStart w:id="1204" w:name="x1-17637r636"/>
      <w:bookmarkEnd w:id="1204"/>
      <w:r>
        <w:rPr>
          <w:lang w:val="en-CA"/>
        </w:rPr>
        <w:t> </w:t>
      </w:r>
      <w:r>
        <w:rPr>
          <w:lang w:val="en-CA"/>
        </w:rPr>
        <w:br/>
      </w:r>
      <w:bookmarkStart w:id="1205" w:name="x1-17638r637"/>
      <w:bookmarkEnd w:id="1205"/>
      <w:r>
        <w:rPr>
          <w:lang w:val="en-CA"/>
        </w:rPr>
        <w:t>    giaRegressionsByCombo = giaRegressionComboMappingsByConditions[idString] </w:t>
      </w:r>
      <w:r>
        <w:rPr>
          <w:lang w:val="en-CA"/>
        </w:rPr>
        <w:br/>
      </w:r>
      <w:bookmarkStart w:id="1206" w:name="x1-17639r638"/>
      <w:bookmarkEnd w:id="1206"/>
      <w:r>
        <w:rPr>
          <w:lang w:val="en-CA"/>
        </w:rPr>
        <w:t>    siteCombos = ["ATB-BATB","GTB-ATB","GTB-BATB","GTB-TAHB","TAHB-ATB","TAHB-BATB"] </w:t>
      </w:r>
      <w:r>
        <w:rPr>
          <w:lang w:val="en-CA"/>
        </w:rPr>
        <w:br/>
      </w:r>
      <w:bookmarkStart w:id="1207" w:name="x1-17640r639"/>
      <w:bookmarkEnd w:id="1207"/>
      <w:r>
        <w:rPr>
          <w:lang w:val="en-CA"/>
        </w:rPr>
        <w:t> </w:t>
      </w:r>
      <w:r>
        <w:rPr>
          <w:lang w:val="en-CA"/>
        </w:rPr>
        <w:br/>
      </w:r>
      <w:bookmarkStart w:id="1208" w:name="x1-17641r640"/>
      <w:bookmarkEnd w:id="1208"/>
      <w:r>
        <w:rPr>
          <w:lang w:val="en-CA"/>
        </w:rPr>
        <w:t>    with open("%s_intervals.csv" % </w:t>
      </w:r>
      <w:proofErr w:type="spellStart"/>
      <w:r>
        <w:rPr>
          <w:lang w:val="en-CA"/>
        </w:rPr>
        <w:t>idString</w:t>
      </w:r>
      <w:proofErr w:type="spellEnd"/>
      <w:r>
        <w:rPr>
          <w:lang w:val="en-CA"/>
        </w:rPr>
        <w:t>, "</w:t>
      </w:r>
      <w:proofErr w:type="spellStart"/>
      <w:r>
        <w:rPr>
          <w:lang w:val="en-CA"/>
        </w:rPr>
        <w:t>wb</w:t>
      </w:r>
      <w:proofErr w:type="spellEnd"/>
      <w:r>
        <w:rPr>
          <w:lang w:val="en-CA"/>
        </w:rPr>
        <w:t>") as </w:t>
      </w:r>
      <w:proofErr w:type="spellStart"/>
      <w:r>
        <w:rPr>
          <w:lang w:val="en-CA"/>
        </w:rPr>
        <w:t>csv_file</w:t>
      </w:r>
      <w:proofErr w:type="spellEnd"/>
      <w:r>
        <w:rPr>
          <w:lang w:val="en-CA"/>
        </w:rPr>
        <w:t>: </w:t>
      </w:r>
      <w:r>
        <w:rPr>
          <w:lang w:val="en-CA"/>
        </w:rPr>
        <w:br/>
      </w:r>
      <w:bookmarkStart w:id="1209" w:name="x1-17642r641"/>
      <w:bookmarkEnd w:id="1209"/>
      <w:r>
        <w:rPr>
          <w:lang w:val="en-CA"/>
        </w:rPr>
        <w:t>      writer = </w:t>
      </w:r>
      <w:proofErr w:type="spellStart"/>
      <w:r>
        <w:rPr>
          <w:lang w:val="en-CA"/>
        </w:rPr>
        <w:t>csv.writer</w:t>
      </w:r>
      <w:proofErr w:type="spellEnd"/>
      <w:r>
        <w:rPr>
          <w:lang w:val="en-CA"/>
        </w:rPr>
        <w:t>(</w:t>
      </w:r>
      <w:proofErr w:type="spellStart"/>
      <w:r>
        <w:rPr>
          <w:lang w:val="en-CA"/>
        </w:rPr>
        <w:t>csv_file</w:t>
      </w:r>
      <w:proofErr w:type="spellEnd"/>
      <w:r>
        <w:rPr>
          <w:lang w:val="en-CA"/>
        </w:rPr>
        <w:t>, delimiter=’,’) </w:t>
      </w:r>
      <w:r>
        <w:rPr>
          <w:lang w:val="en-CA"/>
        </w:rPr>
        <w:br/>
      </w:r>
      <w:bookmarkStart w:id="1210" w:name="x1-17643r642"/>
      <w:bookmarkEnd w:id="1210"/>
      <w:r>
        <w:rPr>
          <w:lang w:val="en-CA"/>
        </w:rPr>
        <w:t> </w:t>
      </w:r>
      <w:r>
        <w:rPr>
          <w:lang w:val="en-CA"/>
        </w:rPr>
        <w:br/>
      </w:r>
      <w:bookmarkStart w:id="1211" w:name="x1-17644r643"/>
      <w:bookmarkEnd w:id="1211"/>
      <w:r>
        <w:rPr>
          <w:lang w:val="en-CA"/>
        </w:rPr>
        <w:t>      writer.writerow([ "name", "Slope</w:t>
      </w:r>
      <w:r>
        <w:rPr>
          <w:rFonts w:ascii="MS Gothic" w:hAnsi="MS Gothic" w:cs="MS Gothic"/>
          <w:lang w:val="en-CA"/>
        </w:rPr>
        <w:t>␣</w:t>
      </w:r>
      <w:r>
        <w:rPr>
          <w:lang w:val="en-CA"/>
        </w:rPr>
        <w:t>Estimator", "Slope</w:t>
      </w:r>
      <w:r>
        <w:rPr>
          <w:rFonts w:ascii="MS Gothic" w:hAnsi="MS Gothic" w:cs="MS Gothic"/>
          <w:lang w:val="en-CA"/>
        </w:rPr>
        <w:t>␣</w:t>
      </w:r>
      <w:r>
        <w:rPr>
          <w:lang w:val="en-CA"/>
        </w:rPr>
        <w:t>Error", "r</w:t>
      </w:r>
      <w:r>
        <w:rPr>
          <w:rFonts w:ascii="MS Gothic" w:hAnsi="MS Gothic" w:cs="MS Gothic"/>
          <w:lang w:val="en-CA"/>
        </w:rPr>
        <w:t>␣</w:t>
      </w:r>
      <w:r>
        <w:rPr>
          <w:lang w:val="en-CA"/>
        </w:rPr>
        <w:t>Squared", "Slope</w:t>
      </w:r>
      <w:r>
        <w:rPr>
          <w:rFonts w:ascii="MS Gothic" w:hAnsi="MS Gothic" w:cs="MS Gothic"/>
          <w:lang w:val="en-CA"/>
        </w:rPr>
        <w:t>␣</w:t>
      </w:r>
      <w:r>
        <w:rPr>
          <w:lang w:val="en-CA"/>
        </w:rPr>
        <w:t>C.I.</w:t>
      </w:r>
      <w:r>
        <w:rPr>
          <w:rFonts w:ascii="MS Gothic" w:hAnsi="MS Gothic" w:cs="MS Gothic"/>
          <w:lang w:val="en-CA"/>
        </w:rPr>
        <w:t>␣</w:t>
      </w:r>
      <w:r>
        <w:rPr>
          <w:lang w:val="en-CA"/>
        </w:rPr>
        <w:t>(95p)"]) </w:t>
      </w:r>
      <w:r>
        <w:rPr>
          <w:lang w:val="en-CA"/>
        </w:rPr>
        <w:br/>
      </w:r>
      <w:bookmarkStart w:id="1212" w:name="x1-17645r644"/>
      <w:bookmarkEnd w:id="1212"/>
      <w:r>
        <w:rPr>
          <w:lang w:val="en-CA"/>
        </w:rPr>
        <w:t>      for regress in </w:t>
      </w:r>
      <w:proofErr w:type="spellStart"/>
      <w:r>
        <w:rPr>
          <w:lang w:val="en-CA"/>
        </w:rPr>
        <w:t>sortedKeys</w:t>
      </w:r>
      <w:proofErr w:type="spellEnd"/>
      <w:r>
        <w:rPr>
          <w:lang w:val="en-CA"/>
        </w:rPr>
        <w:t>: </w:t>
      </w:r>
      <w:r>
        <w:rPr>
          <w:lang w:val="en-CA"/>
        </w:rPr>
        <w:br/>
      </w:r>
      <w:bookmarkStart w:id="1213" w:name="x1-17646r645"/>
      <w:bookmarkEnd w:id="1213"/>
      <w:r>
        <w:rPr>
          <w:lang w:val="en-CA"/>
        </w:rPr>
        <w:t>         description = </w:t>
      </w:r>
      <w:proofErr w:type="spellStart"/>
      <w:r>
        <w:rPr>
          <w:lang w:val="en-CA"/>
        </w:rPr>
        <w:t>giaRegressionDescriptions</w:t>
      </w:r>
      <w:proofErr w:type="spellEnd"/>
      <w:r>
        <w:rPr>
          <w:lang w:val="en-CA"/>
        </w:rPr>
        <w:t>[regress] </w:t>
      </w:r>
      <w:r>
        <w:rPr>
          <w:lang w:val="en-CA"/>
        </w:rPr>
        <w:br/>
      </w:r>
      <w:bookmarkStart w:id="1214" w:name="x1-17647r646"/>
      <w:bookmarkEnd w:id="1214"/>
      <w:r>
        <w:rPr>
          <w:lang w:val="en-CA"/>
        </w:rPr>
        <w:t>         </w:t>
      </w:r>
      <w:proofErr w:type="spellStart"/>
      <w:r>
        <w:rPr>
          <w:lang w:val="en-CA"/>
        </w:rPr>
        <w:t>ciStart</w:t>
      </w:r>
      <w:proofErr w:type="spellEnd"/>
      <w:r>
        <w:rPr>
          <w:lang w:val="en-CA"/>
        </w:rPr>
        <w:t> = 100*100*</w:t>
      </w:r>
      <w:proofErr w:type="spellStart"/>
      <w:r>
        <w:rPr>
          <w:lang w:val="en-CA"/>
        </w:rPr>
        <w:t>giaRegressionsByCombo</w:t>
      </w:r>
      <w:proofErr w:type="spellEnd"/>
      <w:r>
        <w:rPr>
          <w:lang w:val="en-CA"/>
        </w:rPr>
        <w:t>[regress][’gradient’][0] </w:t>
      </w:r>
      <w:r>
        <w:rPr>
          <w:lang w:val="en-CA"/>
        </w:rPr>
        <w:br/>
      </w:r>
      <w:bookmarkStart w:id="1215" w:name="x1-17648r647"/>
      <w:bookmarkEnd w:id="1215"/>
      <w:r>
        <w:rPr>
          <w:lang w:val="en-CA"/>
        </w:rPr>
        <w:t>         ciEnd = 100*100*giaRegressionsByCombo[regress][’gradient’][1] </w:t>
      </w:r>
      <w:r>
        <w:rPr>
          <w:lang w:val="en-CA"/>
        </w:rPr>
        <w:br/>
      </w:r>
      <w:bookmarkStart w:id="1216" w:name="x1-17649r648"/>
      <w:bookmarkEnd w:id="1216"/>
      <w:r>
        <w:rPr>
          <w:lang w:val="en-CA"/>
        </w:rPr>
        <w:t>         est = 100*100*giaRegressionsByCombo[regress][’gradientEstimator’] </w:t>
      </w:r>
      <w:r>
        <w:rPr>
          <w:lang w:val="en-CA"/>
        </w:rPr>
        <w:br/>
      </w:r>
      <w:bookmarkStart w:id="1217" w:name="x1-17650r649"/>
      <w:bookmarkEnd w:id="1217"/>
      <w:r>
        <w:rPr>
          <w:lang w:val="en-CA"/>
        </w:rPr>
        <w:t>         error = 100*100*giaRegressionsByCombo[regress][’gradientError’] </w:t>
      </w:r>
      <w:r>
        <w:rPr>
          <w:lang w:val="en-CA"/>
        </w:rPr>
        <w:br/>
      </w:r>
      <w:bookmarkStart w:id="1218" w:name="x1-17651r650"/>
      <w:bookmarkEnd w:id="1218"/>
      <w:r>
        <w:rPr>
          <w:lang w:val="en-CA"/>
        </w:rPr>
        <w:t>         </w:t>
      </w:r>
      <w:proofErr w:type="spellStart"/>
      <w:r>
        <w:rPr>
          <w:lang w:val="en-CA"/>
        </w:rPr>
        <w:t>rSquare</w:t>
      </w:r>
      <w:proofErr w:type="spellEnd"/>
      <w:r>
        <w:rPr>
          <w:lang w:val="en-CA"/>
        </w:rPr>
        <w:t> = </w:t>
      </w:r>
      <w:proofErr w:type="spellStart"/>
      <w:r>
        <w:rPr>
          <w:lang w:val="en-CA"/>
        </w:rPr>
        <w:t>giaRegressionsByCombo</w:t>
      </w:r>
      <w:proofErr w:type="spellEnd"/>
      <w:r>
        <w:rPr>
          <w:lang w:val="en-CA"/>
        </w:rPr>
        <w:t>[regress][’</w:t>
      </w:r>
      <w:proofErr w:type="spellStart"/>
      <w:r>
        <w:rPr>
          <w:lang w:val="en-CA"/>
        </w:rPr>
        <w:t>rSquare</w:t>
      </w:r>
      <w:proofErr w:type="spellEnd"/>
      <w:r>
        <w:rPr>
          <w:lang w:val="en-CA"/>
        </w:rPr>
        <w:t>’] </w:t>
      </w:r>
      <w:r>
        <w:rPr>
          <w:lang w:val="en-CA"/>
        </w:rPr>
        <w:br/>
      </w:r>
      <w:bookmarkStart w:id="1219" w:name="x1-17652r651"/>
      <w:bookmarkEnd w:id="1219"/>
      <w:r>
        <w:rPr>
          <w:lang w:val="en-CA"/>
        </w:rPr>
        <w:lastRenderedPageBreak/>
        <w:t> </w:t>
      </w:r>
      <w:r>
        <w:rPr>
          <w:lang w:val="en-CA"/>
        </w:rPr>
        <w:br/>
      </w:r>
      <w:bookmarkStart w:id="1220" w:name="x1-17653r652"/>
      <w:bookmarkEnd w:id="1220"/>
      <w:r>
        <w:rPr>
          <w:lang w:val="en-CA"/>
        </w:rPr>
        <w:t>         print regress </w:t>
      </w:r>
      <w:r>
        <w:rPr>
          <w:lang w:val="en-CA"/>
        </w:rPr>
        <w:br/>
      </w:r>
      <w:bookmarkStart w:id="1221" w:name="x1-17654r653"/>
      <w:bookmarkEnd w:id="1221"/>
      <w:r>
        <w:rPr>
          <w:lang w:val="en-CA"/>
        </w:rPr>
        <w:t>         for </w:t>
      </w:r>
      <w:proofErr w:type="spellStart"/>
      <w:r>
        <w:rPr>
          <w:lang w:val="en-CA"/>
        </w:rPr>
        <w:t>param</w:t>
      </w:r>
      <w:proofErr w:type="spellEnd"/>
      <w:r>
        <w:rPr>
          <w:lang w:val="en-CA"/>
        </w:rPr>
        <w:t> in </w:t>
      </w:r>
      <w:proofErr w:type="spellStart"/>
      <w:r>
        <w:rPr>
          <w:lang w:val="en-CA"/>
        </w:rPr>
        <w:t>giaRegressionsByCombo</w:t>
      </w:r>
      <w:proofErr w:type="spellEnd"/>
      <w:r>
        <w:rPr>
          <w:lang w:val="en-CA"/>
        </w:rPr>
        <w:t>[regress]: </w:t>
      </w:r>
      <w:r>
        <w:rPr>
          <w:lang w:val="en-CA"/>
        </w:rPr>
        <w:br/>
      </w:r>
      <w:bookmarkStart w:id="1222" w:name="x1-17655r654"/>
      <w:bookmarkEnd w:id="1222"/>
      <w:r>
        <w:rPr>
          <w:lang w:val="en-CA"/>
        </w:rPr>
        <w:t>           print </w:t>
      </w:r>
      <w:proofErr w:type="spellStart"/>
      <w:r>
        <w:rPr>
          <w:lang w:val="en-CA"/>
        </w:rPr>
        <w:t>param</w:t>
      </w:r>
      <w:proofErr w:type="spellEnd"/>
      <w:r>
        <w:rPr>
          <w:lang w:val="en-CA"/>
        </w:rPr>
        <w:t> </w:t>
      </w:r>
      <w:r>
        <w:rPr>
          <w:lang w:val="en-CA"/>
        </w:rPr>
        <w:br/>
      </w:r>
      <w:bookmarkStart w:id="1223" w:name="x1-17656r655"/>
      <w:bookmarkEnd w:id="1223"/>
      <w:r>
        <w:rPr>
          <w:lang w:val="en-CA"/>
        </w:rPr>
        <w:t> </w:t>
      </w:r>
      <w:r>
        <w:rPr>
          <w:lang w:val="en-CA"/>
        </w:rPr>
        <w:br/>
      </w:r>
      <w:bookmarkStart w:id="1224" w:name="x1-17657r656"/>
      <w:bookmarkEnd w:id="1224"/>
      <w:r>
        <w:rPr>
          <w:lang w:val="en-CA"/>
        </w:rPr>
        <w:t>         writer.writerow([ description, "%.5f" % est, "%.5f" % error, "%.3f" % rSquare, "%.5f</w:t>
      </w:r>
      <w:r>
        <w:rPr>
          <w:rFonts w:ascii="MS Gothic" w:hAnsi="MS Gothic" w:cs="MS Gothic"/>
          <w:lang w:val="en-CA"/>
        </w:rPr>
        <w:t>␣</w:t>
      </w:r>
      <w:r>
        <w:rPr>
          <w:lang w:val="en-CA"/>
        </w:rPr>
        <w:t>to</w:t>
      </w:r>
      <w:r>
        <w:rPr>
          <w:rFonts w:ascii="MS Gothic" w:hAnsi="MS Gothic" w:cs="MS Gothic"/>
          <w:lang w:val="en-CA"/>
        </w:rPr>
        <w:t>␣</w:t>
      </w:r>
      <w:r>
        <w:rPr>
          <w:lang w:val="en-CA"/>
        </w:rPr>
        <w:t>%.5f" % (ciStart, ciEnd)]) </w:t>
      </w:r>
      <w:r>
        <w:rPr>
          <w:lang w:val="en-CA"/>
        </w:rPr>
        <w:br/>
      </w:r>
      <w:bookmarkStart w:id="1225" w:name="x1-17658r657"/>
      <w:bookmarkEnd w:id="1225"/>
      <w:r>
        <w:rPr>
          <w:lang w:val="en-CA"/>
        </w:rPr>
        <w:t> </w:t>
      </w:r>
      <w:r>
        <w:rPr>
          <w:lang w:val="en-CA"/>
        </w:rPr>
        <w:br/>
      </w:r>
      <w:bookmarkStart w:id="1226" w:name="x1-17659r658"/>
      <w:bookmarkEnd w:id="1226"/>
      <w:r>
        <w:rPr>
          <w:lang w:val="en-CA"/>
        </w:rPr>
        <w:t>    for combo in </w:t>
      </w:r>
      <w:proofErr w:type="spellStart"/>
      <w:r>
        <w:rPr>
          <w:lang w:val="en-CA"/>
        </w:rPr>
        <w:t>siteCombos</w:t>
      </w:r>
      <w:proofErr w:type="spellEnd"/>
      <w:r>
        <w:rPr>
          <w:lang w:val="en-CA"/>
        </w:rPr>
        <w:t>: </w:t>
      </w:r>
      <w:r>
        <w:rPr>
          <w:lang w:val="en-CA"/>
        </w:rPr>
        <w:br/>
      </w:r>
      <w:bookmarkStart w:id="1227" w:name="x1-17660r659"/>
      <w:bookmarkEnd w:id="1227"/>
      <w:r>
        <w:rPr>
          <w:lang w:val="en-CA"/>
        </w:rPr>
        <w:t>      </w:t>
      </w:r>
      <w:proofErr w:type="spellStart"/>
      <w:r>
        <w:rPr>
          <w:lang w:val="en-CA"/>
        </w:rPr>
        <w:t>comboSites</w:t>
      </w:r>
      <w:proofErr w:type="spellEnd"/>
      <w:r>
        <w:rPr>
          <w:lang w:val="en-CA"/>
        </w:rPr>
        <w:t> = </w:t>
      </w:r>
      <w:proofErr w:type="spellStart"/>
      <w:r>
        <w:rPr>
          <w:lang w:val="en-CA"/>
        </w:rPr>
        <w:t>combo.split</w:t>
      </w:r>
      <w:proofErr w:type="spellEnd"/>
      <w:r>
        <w:rPr>
          <w:lang w:val="en-CA"/>
        </w:rPr>
        <w:t>(’-’) </w:t>
      </w:r>
      <w:r>
        <w:rPr>
          <w:lang w:val="en-CA"/>
        </w:rPr>
        <w:br/>
      </w:r>
      <w:bookmarkStart w:id="1228" w:name="x1-17661r660"/>
      <w:bookmarkEnd w:id="1228"/>
      <w:r>
        <w:rPr>
          <w:lang w:val="en-CA"/>
        </w:rPr>
        <w:t> </w:t>
      </w:r>
      <w:r>
        <w:rPr>
          <w:lang w:val="en-CA"/>
        </w:rPr>
        <w:br/>
      </w:r>
      <w:bookmarkStart w:id="1229" w:name="x1-17662r661"/>
      <w:bookmarkEnd w:id="1229"/>
      <w:r>
        <w:rPr>
          <w:lang w:val="en-CA"/>
        </w:rPr>
        <w:t>      print combo, </w:t>
      </w:r>
      <w:proofErr w:type="spellStart"/>
      <w:r>
        <w:rPr>
          <w:lang w:val="en-CA"/>
        </w:rPr>
        <w:t>comboSites</w:t>
      </w:r>
      <w:proofErr w:type="spellEnd"/>
      <w:r>
        <w:rPr>
          <w:lang w:val="en-CA"/>
        </w:rPr>
        <w:t> </w:t>
      </w:r>
      <w:r>
        <w:rPr>
          <w:lang w:val="en-CA"/>
        </w:rPr>
        <w:br/>
      </w:r>
      <w:bookmarkStart w:id="1230" w:name="x1-17663r662"/>
      <w:bookmarkEnd w:id="1230"/>
      <w:r>
        <w:rPr>
          <w:lang w:val="en-CA"/>
        </w:rPr>
        <w:t> </w:t>
      </w:r>
      <w:r>
        <w:rPr>
          <w:lang w:val="en-CA"/>
        </w:rPr>
        <w:br/>
      </w:r>
      <w:bookmarkStart w:id="1231" w:name="x1-17664r663"/>
      <w:bookmarkEnd w:id="1231"/>
      <w:r>
        <w:rPr>
          <w:lang w:val="en-CA"/>
        </w:rPr>
        <w:t> </w:t>
      </w:r>
      <w:r>
        <w:rPr>
          <w:lang w:val="en-CA"/>
        </w:rPr>
        <w:br/>
      </w:r>
      <w:bookmarkStart w:id="1232" w:name="x1-17665r664"/>
      <w:bookmarkEnd w:id="1232"/>
      <w:r>
        <w:rPr>
          <w:lang w:val="en-CA"/>
        </w:rPr>
        <w:t>      with open("%s_regressionTable_%s.csv" % (combo, idString), "wb") as csv_file: </w:t>
      </w:r>
      <w:r>
        <w:rPr>
          <w:lang w:val="en-CA"/>
        </w:rPr>
        <w:br/>
      </w:r>
      <w:bookmarkStart w:id="1233" w:name="x1-17666r665"/>
      <w:bookmarkEnd w:id="1233"/>
      <w:r>
        <w:rPr>
          <w:lang w:val="en-CA"/>
        </w:rPr>
        <w:t>         writer = </w:t>
      </w:r>
      <w:proofErr w:type="spellStart"/>
      <w:r>
        <w:rPr>
          <w:lang w:val="en-CA"/>
        </w:rPr>
        <w:t>csv.writer</w:t>
      </w:r>
      <w:proofErr w:type="spellEnd"/>
      <w:r>
        <w:rPr>
          <w:lang w:val="en-CA"/>
        </w:rPr>
        <w:t>(</w:t>
      </w:r>
      <w:proofErr w:type="spellStart"/>
      <w:r>
        <w:rPr>
          <w:lang w:val="en-CA"/>
        </w:rPr>
        <w:t>csv_file</w:t>
      </w:r>
      <w:proofErr w:type="spellEnd"/>
      <w:r>
        <w:rPr>
          <w:lang w:val="en-CA"/>
        </w:rPr>
        <w:t>, delimiter=’,’) </w:t>
      </w:r>
      <w:r>
        <w:rPr>
          <w:lang w:val="en-CA"/>
        </w:rPr>
        <w:br/>
      </w:r>
      <w:bookmarkStart w:id="1234" w:name="x1-17667r666"/>
      <w:bookmarkEnd w:id="1234"/>
      <w:r>
        <w:rPr>
          <w:lang w:val="en-CA"/>
        </w:rPr>
        <w:t>         writer.writerow([ "name", "Slope</w:t>
      </w:r>
      <w:r>
        <w:rPr>
          <w:rFonts w:ascii="MS Gothic" w:hAnsi="MS Gothic" w:cs="MS Gothic"/>
          <w:lang w:val="en-CA"/>
        </w:rPr>
        <w:t>␣</w:t>
      </w:r>
      <w:r>
        <w:rPr>
          <w:lang w:val="en-CA"/>
        </w:rPr>
        <w:t>Estimator", "Slope</w:t>
      </w:r>
      <w:r>
        <w:rPr>
          <w:rFonts w:ascii="MS Gothic" w:hAnsi="MS Gothic" w:cs="MS Gothic"/>
          <w:lang w:val="en-CA"/>
        </w:rPr>
        <w:t>␣</w:t>
      </w:r>
      <w:r>
        <w:rPr>
          <w:lang w:val="en-CA"/>
        </w:rPr>
        <w:t>Error", "r</w:t>
      </w:r>
      <w:r>
        <w:rPr>
          <w:rFonts w:ascii="MS Gothic" w:hAnsi="MS Gothic" w:cs="MS Gothic"/>
          <w:lang w:val="en-CA"/>
        </w:rPr>
        <w:t>␣</w:t>
      </w:r>
      <w:r>
        <w:rPr>
          <w:lang w:val="en-CA"/>
        </w:rPr>
        <w:t>Squared", "Slope</w:t>
      </w:r>
      <w:r>
        <w:rPr>
          <w:rFonts w:ascii="MS Gothic" w:hAnsi="MS Gothic" w:cs="MS Gothic"/>
          <w:lang w:val="en-CA"/>
        </w:rPr>
        <w:t>␣</w:t>
      </w:r>
      <w:r>
        <w:rPr>
          <w:lang w:val="en-CA"/>
        </w:rPr>
        <w:t>C.I.</w:t>
      </w:r>
      <w:r>
        <w:rPr>
          <w:rFonts w:ascii="MS Gothic" w:hAnsi="MS Gothic" w:cs="MS Gothic"/>
          <w:lang w:val="en-CA"/>
        </w:rPr>
        <w:t>␣</w:t>
      </w:r>
      <w:r>
        <w:rPr>
          <w:lang w:val="en-CA"/>
        </w:rPr>
        <w:t>(95p)"]) </w:t>
      </w:r>
      <w:r>
        <w:rPr>
          <w:lang w:val="en-CA"/>
        </w:rPr>
        <w:br/>
      </w:r>
      <w:bookmarkStart w:id="1235" w:name="x1-17668r667"/>
      <w:bookmarkEnd w:id="1235"/>
      <w:r>
        <w:rPr>
          <w:lang w:val="en-CA"/>
        </w:rPr>
        <w:t>         for order in ["forward", "reverse"]: </w:t>
      </w:r>
      <w:r>
        <w:rPr>
          <w:lang w:val="en-CA"/>
        </w:rPr>
        <w:br/>
      </w:r>
      <w:bookmarkStart w:id="1236" w:name="x1-17669r668"/>
      <w:bookmarkEnd w:id="1236"/>
      <w:r>
        <w:rPr>
          <w:lang w:val="en-CA"/>
        </w:rPr>
        <w:t>           regress = "%s:%s" % (combo, order) </w:t>
      </w:r>
      <w:r>
        <w:rPr>
          <w:lang w:val="en-CA"/>
        </w:rPr>
        <w:br/>
      </w:r>
      <w:bookmarkStart w:id="1237" w:name="x1-17670r669"/>
      <w:bookmarkEnd w:id="1237"/>
      <w:r>
        <w:rPr>
          <w:lang w:val="en-CA"/>
        </w:rPr>
        <w:t>           description = </w:t>
      </w:r>
      <w:proofErr w:type="spellStart"/>
      <w:r>
        <w:rPr>
          <w:lang w:val="en-CA"/>
        </w:rPr>
        <w:t>giaRegressionDescriptions</w:t>
      </w:r>
      <w:proofErr w:type="spellEnd"/>
      <w:r>
        <w:rPr>
          <w:lang w:val="en-CA"/>
        </w:rPr>
        <w:t>[regress] </w:t>
      </w:r>
      <w:r>
        <w:rPr>
          <w:lang w:val="en-CA"/>
        </w:rPr>
        <w:br/>
      </w:r>
      <w:bookmarkStart w:id="1238" w:name="x1-17671r670"/>
      <w:bookmarkEnd w:id="1238"/>
      <w:r>
        <w:rPr>
          <w:lang w:val="en-CA"/>
        </w:rPr>
        <w:t>           ciStart = 100*100*giaRegressionsByCombo[regress][’gradient’][0] </w:t>
      </w:r>
      <w:r>
        <w:rPr>
          <w:lang w:val="en-CA"/>
        </w:rPr>
        <w:br/>
      </w:r>
      <w:bookmarkStart w:id="1239" w:name="x1-17672r671"/>
      <w:bookmarkEnd w:id="1239"/>
      <w:r>
        <w:rPr>
          <w:lang w:val="en-CA"/>
        </w:rPr>
        <w:t>           ciEnd = 100*100*giaRegressionsByCombo[regress][’gradient’][1] </w:t>
      </w:r>
      <w:r>
        <w:rPr>
          <w:lang w:val="en-CA"/>
        </w:rPr>
        <w:br/>
      </w:r>
      <w:bookmarkStart w:id="1240" w:name="x1-17673r672"/>
      <w:bookmarkEnd w:id="1240"/>
      <w:r>
        <w:rPr>
          <w:lang w:val="en-CA"/>
        </w:rPr>
        <w:t>           est = 100*100*giaRegressionsByCombo[regress][’gradientEstimator’] </w:t>
      </w:r>
      <w:r>
        <w:rPr>
          <w:lang w:val="en-CA"/>
        </w:rPr>
        <w:br/>
      </w:r>
      <w:bookmarkStart w:id="1241" w:name="x1-17674r673"/>
      <w:bookmarkEnd w:id="1241"/>
      <w:r>
        <w:rPr>
          <w:lang w:val="en-CA"/>
        </w:rPr>
        <w:t>           error = 100*100*giaRegressionsByCombo[regress][’gradientError’] </w:t>
      </w:r>
      <w:r>
        <w:rPr>
          <w:lang w:val="en-CA"/>
        </w:rPr>
        <w:br/>
      </w:r>
      <w:bookmarkStart w:id="1242" w:name="x1-17675r674"/>
      <w:bookmarkEnd w:id="1242"/>
      <w:r>
        <w:rPr>
          <w:lang w:val="en-CA"/>
        </w:rPr>
        <w:t>           </w:t>
      </w:r>
      <w:proofErr w:type="spellStart"/>
      <w:r>
        <w:rPr>
          <w:lang w:val="en-CA"/>
        </w:rPr>
        <w:t>rSquare</w:t>
      </w:r>
      <w:proofErr w:type="spellEnd"/>
      <w:r>
        <w:rPr>
          <w:lang w:val="en-CA"/>
        </w:rPr>
        <w:t> = </w:t>
      </w:r>
      <w:proofErr w:type="spellStart"/>
      <w:r>
        <w:rPr>
          <w:lang w:val="en-CA"/>
        </w:rPr>
        <w:t>giaRegressionsByCombo</w:t>
      </w:r>
      <w:proofErr w:type="spellEnd"/>
      <w:r>
        <w:rPr>
          <w:lang w:val="en-CA"/>
        </w:rPr>
        <w:t>[regress][’</w:t>
      </w:r>
      <w:proofErr w:type="spellStart"/>
      <w:r>
        <w:rPr>
          <w:lang w:val="en-CA"/>
        </w:rPr>
        <w:t>rSquare</w:t>
      </w:r>
      <w:proofErr w:type="spellEnd"/>
      <w:r>
        <w:rPr>
          <w:lang w:val="en-CA"/>
        </w:rPr>
        <w:t>’] </w:t>
      </w:r>
      <w:r>
        <w:rPr>
          <w:lang w:val="en-CA"/>
        </w:rPr>
        <w:br/>
      </w:r>
      <w:bookmarkStart w:id="1243" w:name="x1-17676r675"/>
      <w:bookmarkEnd w:id="1243"/>
      <w:r>
        <w:rPr>
          <w:lang w:val="en-CA"/>
        </w:rPr>
        <w:t>           writer.writerow([ description, "%.5f" % est, "%.5f" % error, "%.3f" % rSquare, "%.5f</w:t>
      </w:r>
      <w:r>
        <w:rPr>
          <w:rFonts w:ascii="MS Gothic" w:hAnsi="MS Gothic" w:cs="MS Gothic"/>
          <w:lang w:val="en-CA"/>
        </w:rPr>
        <w:t>␣</w:t>
      </w:r>
      <w:r>
        <w:rPr>
          <w:lang w:val="en-CA"/>
        </w:rPr>
        <w:t>to</w:t>
      </w:r>
      <w:r>
        <w:rPr>
          <w:rFonts w:ascii="MS Gothic" w:hAnsi="MS Gothic" w:cs="MS Gothic"/>
          <w:lang w:val="en-CA"/>
        </w:rPr>
        <w:t>␣</w:t>
      </w:r>
      <w:r>
        <w:rPr>
          <w:lang w:val="en-CA"/>
        </w:rPr>
        <w:t>%.5f" % (ciStart, ciEnd)]) </w:t>
      </w:r>
      <w:r>
        <w:rPr>
          <w:lang w:val="en-CA"/>
        </w:rPr>
        <w:br/>
      </w:r>
      <w:bookmarkStart w:id="1244" w:name="x1-17677r676"/>
      <w:bookmarkEnd w:id="1244"/>
      <w:r>
        <w:rPr>
          <w:lang w:val="en-CA"/>
        </w:rPr>
        <w:t> </w:t>
      </w:r>
      <w:r>
        <w:rPr>
          <w:lang w:val="en-CA"/>
        </w:rPr>
        <w:br/>
      </w:r>
      <w:bookmarkStart w:id="1245" w:name="x1-17678r677"/>
      <w:bookmarkEnd w:id="1245"/>
      <w:r>
        <w:rPr>
          <w:lang w:val="en-CA"/>
        </w:rPr>
        <w:t> </w:t>
      </w:r>
      <w:r>
        <w:rPr>
          <w:lang w:val="en-CA"/>
        </w:rPr>
        <w:br/>
      </w:r>
      <w:bookmarkStart w:id="1246" w:name="x1-17679r678"/>
      <w:bookmarkEnd w:id="1246"/>
      <w:r>
        <w:rPr>
          <w:lang w:val="en-CA"/>
        </w:rPr>
        <w:t>    with open("%s_mergedIntervals.csv" % idString, "wb") as csv_file: </w:t>
      </w:r>
      <w:r>
        <w:rPr>
          <w:lang w:val="en-CA"/>
        </w:rPr>
        <w:br/>
      </w:r>
      <w:bookmarkStart w:id="1247" w:name="x1-17680r679"/>
      <w:bookmarkEnd w:id="1247"/>
      <w:r>
        <w:rPr>
          <w:lang w:val="en-CA"/>
        </w:rPr>
        <w:t>      writer = </w:t>
      </w:r>
      <w:proofErr w:type="spellStart"/>
      <w:r>
        <w:rPr>
          <w:lang w:val="en-CA"/>
        </w:rPr>
        <w:t>csv.writer</w:t>
      </w:r>
      <w:proofErr w:type="spellEnd"/>
      <w:r>
        <w:rPr>
          <w:lang w:val="en-CA"/>
        </w:rPr>
        <w:t>(</w:t>
      </w:r>
      <w:proofErr w:type="spellStart"/>
      <w:r>
        <w:rPr>
          <w:lang w:val="en-CA"/>
        </w:rPr>
        <w:t>csv_file</w:t>
      </w:r>
      <w:proofErr w:type="spellEnd"/>
      <w:r>
        <w:rPr>
          <w:lang w:val="en-CA"/>
        </w:rPr>
        <w:t>, delimiter=’,’) </w:t>
      </w:r>
      <w:r>
        <w:rPr>
          <w:lang w:val="en-CA"/>
        </w:rPr>
        <w:br/>
      </w:r>
      <w:bookmarkStart w:id="1248" w:name="x1-17681r680"/>
      <w:bookmarkEnd w:id="1248"/>
      <w:r>
        <w:rPr>
          <w:lang w:val="en-CA"/>
        </w:rPr>
        <w:t> </w:t>
      </w:r>
      <w:r>
        <w:rPr>
          <w:lang w:val="en-CA"/>
        </w:rPr>
        <w:br/>
      </w:r>
      <w:bookmarkStart w:id="1249" w:name="x1-17682r681"/>
      <w:bookmarkEnd w:id="1249"/>
      <w:r>
        <w:rPr>
          <w:lang w:val="en-CA"/>
        </w:rPr>
        <w:t>      writer.writerow(["siteCombination", "startValue", "endValue"]) </w:t>
      </w:r>
      <w:r>
        <w:rPr>
          <w:lang w:val="en-CA"/>
        </w:rPr>
        <w:br/>
      </w:r>
      <w:bookmarkStart w:id="1250" w:name="x1-17683r682"/>
      <w:bookmarkEnd w:id="1250"/>
      <w:r>
        <w:rPr>
          <w:lang w:val="en-CA"/>
        </w:rPr>
        <w:t>      for combo in </w:t>
      </w:r>
      <w:proofErr w:type="spellStart"/>
      <w:r>
        <w:rPr>
          <w:lang w:val="en-CA"/>
        </w:rPr>
        <w:t>siteCombos</w:t>
      </w:r>
      <w:proofErr w:type="spellEnd"/>
      <w:r>
        <w:rPr>
          <w:lang w:val="en-CA"/>
        </w:rPr>
        <w:t>: </w:t>
      </w:r>
      <w:r>
        <w:rPr>
          <w:lang w:val="en-CA"/>
        </w:rPr>
        <w:br/>
      </w:r>
      <w:bookmarkStart w:id="1251" w:name="x1-17684r683"/>
      <w:bookmarkEnd w:id="1251"/>
      <w:r>
        <w:rPr>
          <w:lang w:val="en-CA"/>
        </w:rPr>
        <w:t>         for order in ["forward", "reverse"]: </w:t>
      </w:r>
      <w:r>
        <w:rPr>
          <w:lang w:val="en-CA"/>
        </w:rPr>
        <w:br/>
      </w:r>
      <w:bookmarkStart w:id="1252" w:name="x1-17685r684"/>
      <w:bookmarkEnd w:id="1252"/>
      <w:r>
        <w:rPr>
          <w:lang w:val="en-CA"/>
        </w:rPr>
        <w:t>           regress = "%s:%s" % (combo, order) </w:t>
      </w:r>
      <w:r>
        <w:rPr>
          <w:lang w:val="en-CA"/>
        </w:rPr>
        <w:br/>
      </w:r>
      <w:bookmarkStart w:id="1253" w:name="x1-17686r685"/>
      <w:bookmarkEnd w:id="1253"/>
      <w:r>
        <w:rPr>
          <w:lang w:val="en-CA"/>
        </w:rPr>
        <w:t>           print giaRegressionDescriptions[regress], ",", giaRegressionsByCombo[regress][’gradient’][0], ",", giaRegressionsByCombo[regress][’gradient’][1] </w:t>
      </w:r>
      <w:r>
        <w:rPr>
          <w:lang w:val="en-CA"/>
        </w:rPr>
        <w:br/>
      </w:r>
      <w:bookmarkStart w:id="1254" w:name="x1-17687r686"/>
      <w:bookmarkEnd w:id="1254"/>
      <w:r>
        <w:rPr>
          <w:lang w:val="en-CA"/>
        </w:rPr>
        <w:t> </w:t>
      </w:r>
      <w:r>
        <w:rPr>
          <w:lang w:val="en-CA"/>
        </w:rPr>
        <w:br/>
      </w:r>
      <w:bookmarkStart w:id="1255" w:name="x1-17688r687"/>
      <w:bookmarkEnd w:id="1255"/>
      <w:r>
        <w:rPr>
          <w:lang w:val="en-CA"/>
        </w:rPr>
        <w:t>           est = giaRegressionsByCombo[regress][’gradientEstimator’] </w:t>
      </w:r>
      <w:r>
        <w:rPr>
          <w:lang w:val="en-CA"/>
        </w:rPr>
        <w:br/>
      </w:r>
      <w:bookmarkStart w:id="1256" w:name="x1-17689r688"/>
      <w:bookmarkEnd w:id="1256"/>
      <w:r>
        <w:rPr>
          <w:lang w:val="en-CA"/>
        </w:rPr>
        <w:t>           ciStart = 100*100*giaRegressionsByCombo[regress][’gradient’][0] </w:t>
      </w:r>
      <w:r>
        <w:rPr>
          <w:lang w:val="en-CA"/>
        </w:rPr>
        <w:br/>
      </w:r>
      <w:bookmarkStart w:id="1257" w:name="x1-17690r689"/>
      <w:bookmarkEnd w:id="1257"/>
      <w:r>
        <w:rPr>
          <w:lang w:val="en-CA"/>
        </w:rPr>
        <w:t>           ciEnd = 100*100*giaRegressionsByCombo[regress][’gradient’][1] </w:t>
      </w:r>
      <w:r>
        <w:rPr>
          <w:lang w:val="en-CA"/>
        </w:rPr>
        <w:br/>
      </w:r>
      <w:bookmarkStart w:id="1258" w:name="x1-17691r690"/>
      <w:bookmarkEnd w:id="1258"/>
      <w:r>
        <w:rPr>
          <w:lang w:val="en-CA"/>
        </w:rPr>
        <w:t> </w:t>
      </w:r>
      <w:r>
        <w:rPr>
          <w:lang w:val="en-CA"/>
        </w:rPr>
        <w:br/>
      </w:r>
      <w:bookmarkStart w:id="1259" w:name="x1-17692r691"/>
      <w:bookmarkEnd w:id="1259"/>
      <w:r>
        <w:rPr>
          <w:lang w:val="en-CA"/>
        </w:rPr>
        <w:t>           if(</w:t>
      </w:r>
      <w:proofErr w:type="spellStart"/>
      <w:r>
        <w:rPr>
          <w:lang w:val="en-CA"/>
        </w:rPr>
        <w:t>est</w:t>
      </w:r>
      <w:proofErr w:type="spellEnd"/>
      <w:r>
        <w:rPr>
          <w:lang w:val="en-CA"/>
        </w:rPr>
        <w:t> &lt; 0): </w:t>
      </w:r>
      <w:r>
        <w:rPr>
          <w:lang w:val="en-CA"/>
        </w:rPr>
        <w:br/>
      </w:r>
      <w:bookmarkStart w:id="1260" w:name="x1-17693r692"/>
      <w:bookmarkEnd w:id="1260"/>
      <w:r>
        <w:rPr>
          <w:lang w:val="en-CA"/>
        </w:rPr>
        <w:t>             </w:t>
      </w:r>
      <w:proofErr w:type="spellStart"/>
      <w:r>
        <w:rPr>
          <w:lang w:val="en-CA"/>
        </w:rPr>
        <w:t>ciStart</w:t>
      </w:r>
      <w:proofErr w:type="spellEnd"/>
      <w:r>
        <w:rPr>
          <w:lang w:val="en-CA"/>
        </w:rPr>
        <w:t> = -</w:t>
      </w:r>
      <w:proofErr w:type="spellStart"/>
      <w:r>
        <w:rPr>
          <w:lang w:val="en-CA"/>
        </w:rPr>
        <w:t>ciStart</w:t>
      </w:r>
      <w:proofErr w:type="spellEnd"/>
      <w:r>
        <w:rPr>
          <w:lang w:val="en-CA"/>
        </w:rPr>
        <w:t> </w:t>
      </w:r>
      <w:r>
        <w:rPr>
          <w:lang w:val="en-CA"/>
        </w:rPr>
        <w:br/>
      </w:r>
      <w:bookmarkStart w:id="1261" w:name="x1-17694r693"/>
      <w:bookmarkEnd w:id="1261"/>
      <w:r>
        <w:rPr>
          <w:lang w:val="en-CA"/>
        </w:rPr>
        <w:t>             </w:t>
      </w:r>
      <w:proofErr w:type="spellStart"/>
      <w:r>
        <w:rPr>
          <w:lang w:val="en-CA"/>
        </w:rPr>
        <w:t>ciEnd</w:t>
      </w:r>
      <w:proofErr w:type="spellEnd"/>
      <w:r>
        <w:rPr>
          <w:lang w:val="en-CA"/>
        </w:rPr>
        <w:t> = -</w:t>
      </w:r>
      <w:proofErr w:type="spellStart"/>
      <w:r>
        <w:rPr>
          <w:lang w:val="en-CA"/>
        </w:rPr>
        <w:t>ciEnd</w:t>
      </w:r>
      <w:proofErr w:type="spellEnd"/>
      <w:r>
        <w:rPr>
          <w:lang w:val="en-CA"/>
        </w:rPr>
        <w:t> </w:t>
      </w:r>
      <w:r>
        <w:rPr>
          <w:lang w:val="en-CA"/>
        </w:rPr>
        <w:br/>
      </w:r>
      <w:bookmarkStart w:id="1262" w:name="x1-17695r694"/>
      <w:bookmarkEnd w:id="1262"/>
      <w:r>
        <w:rPr>
          <w:lang w:val="en-CA"/>
        </w:rPr>
        <w:t> </w:t>
      </w:r>
      <w:r>
        <w:rPr>
          <w:lang w:val="en-CA"/>
        </w:rPr>
        <w:br/>
      </w:r>
      <w:bookmarkStart w:id="1263" w:name="x1-17696r695"/>
      <w:bookmarkEnd w:id="1263"/>
      <w:r>
        <w:rPr>
          <w:lang w:val="en-CA"/>
        </w:rPr>
        <w:t>           if(order == "forward"): </w:t>
      </w:r>
      <w:r>
        <w:rPr>
          <w:lang w:val="en-CA"/>
        </w:rPr>
        <w:br/>
      </w:r>
      <w:bookmarkStart w:id="1264" w:name="x1-17697r696"/>
      <w:bookmarkEnd w:id="1264"/>
      <w:r>
        <w:rPr>
          <w:lang w:val="en-CA"/>
        </w:rPr>
        <w:lastRenderedPageBreak/>
        <w:t>             forwardInterval = {"start":min(ciStart, ciEnd), "end": max(ciStart, ciEnd)} </w:t>
      </w:r>
      <w:r>
        <w:rPr>
          <w:lang w:val="en-CA"/>
        </w:rPr>
        <w:br/>
      </w:r>
      <w:bookmarkStart w:id="1265" w:name="x1-17698r697"/>
      <w:bookmarkEnd w:id="1265"/>
      <w:r>
        <w:rPr>
          <w:lang w:val="en-CA"/>
        </w:rPr>
        <w:t>           </w:t>
      </w:r>
      <w:proofErr w:type="spellStart"/>
      <w:r>
        <w:rPr>
          <w:lang w:val="en-CA"/>
        </w:rPr>
        <w:t>elif</w:t>
      </w:r>
      <w:proofErr w:type="spellEnd"/>
      <w:r>
        <w:rPr>
          <w:lang w:val="en-CA"/>
        </w:rPr>
        <w:t>(order == "reverse"): </w:t>
      </w:r>
      <w:r>
        <w:rPr>
          <w:lang w:val="en-CA"/>
        </w:rPr>
        <w:br/>
      </w:r>
      <w:bookmarkStart w:id="1266" w:name="x1-17699r698"/>
      <w:bookmarkEnd w:id="1266"/>
      <w:r>
        <w:rPr>
          <w:lang w:val="en-CA"/>
        </w:rPr>
        <w:t>             reverseInterval = {"start":min(ciStart, ciEnd), "end": max(ciStart, ciEnd)} </w:t>
      </w:r>
      <w:r>
        <w:rPr>
          <w:lang w:val="en-CA"/>
        </w:rPr>
        <w:br/>
      </w:r>
      <w:bookmarkStart w:id="1267" w:name="x1-17700r699"/>
      <w:bookmarkEnd w:id="1267"/>
      <w:r>
        <w:rPr>
          <w:lang w:val="en-CA"/>
        </w:rPr>
        <w:t> </w:t>
      </w:r>
      <w:r>
        <w:rPr>
          <w:lang w:val="en-CA"/>
        </w:rPr>
        <w:br/>
      </w:r>
      <w:bookmarkStart w:id="1268" w:name="x1-17701r700"/>
      <w:bookmarkEnd w:id="1268"/>
      <w:r>
        <w:rPr>
          <w:lang w:val="en-CA"/>
        </w:rPr>
        <w:t>         mergedInterval = mergeConfidenceIntervals(forwardInterval, reverseInterval) </w:t>
      </w:r>
      <w:r>
        <w:rPr>
          <w:lang w:val="en-CA"/>
        </w:rPr>
        <w:br/>
      </w:r>
      <w:bookmarkStart w:id="1269" w:name="x1-17702r701"/>
      <w:bookmarkEnd w:id="1269"/>
      <w:r>
        <w:rPr>
          <w:lang w:val="en-CA"/>
        </w:rPr>
        <w:t>         print combo, "</w:t>
      </w:r>
      <w:r>
        <w:rPr>
          <w:rFonts w:ascii="MS Gothic" w:hAnsi="MS Gothic" w:cs="MS Gothic"/>
          <w:lang w:val="en-CA"/>
        </w:rPr>
        <w:t>␣</w:t>
      </w:r>
      <w:r>
        <w:rPr>
          <w:lang w:val="en-CA"/>
        </w:rPr>
        <w:t>", "</w:t>
      </w:r>
      <w:r>
        <w:rPr>
          <w:rFonts w:ascii="MS Gothic" w:hAnsi="MS Gothic" w:cs="MS Gothic"/>
          <w:lang w:val="en-CA"/>
        </w:rPr>
        <w:t>␣</w:t>
      </w:r>
      <w:r>
        <w:rPr>
          <w:lang w:val="en-CA"/>
        </w:rPr>
        <w:t>forward:</w:t>
      </w:r>
      <w:r>
        <w:rPr>
          <w:rFonts w:ascii="MS Gothic" w:hAnsi="MS Gothic" w:cs="MS Gothic"/>
          <w:lang w:val="en-CA"/>
        </w:rPr>
        <w:t>␣</w:t>
      </w:r>
      <w:r>
        <w:rPr>
          <w:lang w:val="en-CA"/>
        </w:rPr>
        <w:t>", forwardInterval, "</w:t>
      </w:r>
      <w:r>
        <w:rPr>
          <w:rFonts w:ascii="MS Gothic" w:hAnsi="MS Gothic" w:cs="MS Gothic"/>
          <w:lang w:val="en-CA"/>
        </w:rPr>
        <w:t>␣</w:t>
      </w:r>
      <w:r>
        <w:rPr>
          <w:lang w:val="en-CA"/>
        </w:rPr>
        <w:t>reverse:</w:t>
      </w:r>
      <w:r>
        <w:rPr>
          <w:rFonts w:ascii="MS Gothic" w:hAnsi="MS Gothic" w:cs="MS Gothic"/>
          <w:lang w:val="en-CA"/>
        </w:rPr>
        <w:t>␣</w:t>
      </w:r>
      <w:r>
        <w:rPr>
          <w:lang w:val="en-CA"/>
        </w:rPr>
        <w:t>", reverseInterval, "</w:t>
      </w:r>
      <w:r>
        <w:rPr>
          <w:rFonts w:ascii="MS Gothic" w:hAnsi="MS Gothic" w:cs="MS Gothic"/>
          <w:lang w:val="en-CA"/>
        </w:rPr>
        <w:t>␣</w:t>
      </w:r>
      <w:r>
        <w:rPr>
          <w:lang w:val="en-CA"/>
        </w:rPr>
        <w:t>merged:</w:t>
      </w:r>
      <w:r>
        <w:rPr>
          <w:rFonts w:ascii="MS Gothic" w:hAnsi="MS Gothic" w:cs="MS Gothic"/>
          <w:lang w:val="en-CA"/>
        </w:rPr>
        <w:t>␣</w:t>
      </w:r>
      <w:r>
        <w:rPr>
          <w:lang w:val="en-CA"/>
        </w:rPr>
        <w:t>", mergedInterval </w:t>
      </w:r>
      <w:r>
        <w:rPr>
          <w:lang w:val="en-CA"/>
        </w:rPr>
        <w:br/>
      </w:r>
      <w:bookmarkStart w:id="1270" w:name="x1-17703r702"/>
      <w:bookmarkEnd w:id="1270"/>
      <w:r>
        <w:rPr>
          <w:lang w:val="en-CA"/>
        </w:rPr>
        <w:t>         if(</w:t>
      </w:r>
      <w:proofErr w:type="spellStart"/>
      <w:r>
        <w:rPr>
          <w:lang w:val="en-CA"/>
        </w:rPr>
        <w:t>mergedInterval</w:t>
      </w:r>
      <w:proofErr w:type="spellEnd"/>
      <w:r>
        <w:rPr>
          <w:lang w:val="en-CA"/>
        </w:rPr>
        <w:t> == "</w:t>
      </w:r>
      <w:proofErr w:type="spellStart"/>
      <w:r>
        <w:rPr>
          <w:lang w:val="en-CA"/>
        </w:rPr>
        <w:t>No</w:t>
      </w:r>
      <w:r>
        <w:rPr>
          <w:rFonts w:ascii="MS Gothic" w:hAnsi="MS Gothic" w:cs="MS Gothic"/>
          <w:lang w:val="en-CA"/>
        </w:rPr>
        <w:t>␣</w:t>
      </w:r>
      <w:r>
        <w:rPr>
          <w:lang w:val="en-CA"/>
        </w:rPr>
        <w:t>overlap</w:t>
      </w:r>
      <w:proofErr w:type="spellEnd"/>
      <w:r>
        <w:rPr>
          <w:lang w:val="en-CA"/>
        </w:rPr>
        <w:t>"): </w:t>
      </w:r>
      <w:r>
        <w:rPr>
          <w:lang w:val="en-CA"/>
        </w:rPr>
        <w:br/>
      </w:r>
      <w:bookmarkStart w:id="1271" w:name="x1-17704r703"/>
      <w:bookmarkEnd w:id="1271"/>
      <w:r>
        <w:rPr>
          <w:lang w:val="en-CA"/>
        </w:rPr>
        <w:t>           writer.writerow([combo, "%s_merged" % combo, mergedInterval, ""]) </w:t>
      </w:r>
      <w:r>
        <w:rPr>
          <w:lang w:val="en-CA"/>
        </w:rPr>
        <w:br/>
      </w:r>
      <w:bookmarkStart w:id="1272" w:name="x1-17705r704"/>
      <w:bookmarkEnd w:id="1272"/>
      <w:r>
        <w:rPr>
          <w:lang w:val="en-CA"/>
        </w:rPr>
        <w:t>         else: </w:t>
      </w:r>
      <w:r>
        <w:rPr>
          <w:lang w:val="en-CA"/>
        </w:rPr>
        <w:br/>
      </w:r>
      <w:bookmarkStart w:id="1273" w:name="x1-17706r705"/>
      <w:bookmarkEnd w:id="1273"/>
      <w:r>
        <w:rPr>
          <w:lang w:val="en-CA"/>
        </w:rPr>
        <w:t>           writer.writerow([combo, "%s_merged" % combo, "%.3f" % mergedInterval[0], "%.3f" % mergedInterval[1]]) </w:t>
      </w:r>
      <w:r>
        <w:rPr>
          <w:lang w:val="en-CA"/>
        </w:rPr>
        <w:br/>
      </w:r>
      <w:bookmarkStart w:id="1274" w:name="x1-17707r706"/>
      <w:bookmarkEnd w:id="1274"/>
      <w:r>
        <w:rPr>
          <w:lang w:val="en-CA"/>
        </w:rPr>
        <w:t> </w:t>
      </w:r>
      <w:r>
        <w:rPr>
          <w:lang w:val="en-CA"/>
        </w:rPr>
        <w:br/>
      </w:r>
      <w:bookmarkStart w:id="1275" w:name="x1-17708r707"/>
      <w:bookmarkEnd w:id="1275"/>
      <w:r>
        <w:rPr>
          <w:lang w:val="en-CA"/>
        </w:rPr>
        <w:t> </w:t>
      </w:r>
      <w:r>
        <w:rPr>
          <w:lang w:val="en-CA"/>
        </w:rPr>
        <w:br/>
      </w:r>
      <w:bookmarkStart w:id="1276" w:name="x1-17709r708"/>
      <w:bookmarkEnd w:id="1276"/>
      <w:r>
        <w:rPr>
          <w:lang w:val="en-CA"/>
        </w:rPr>
        <w:t> </w:t>
      </w:r>
      <w:r>
        <w:rPr>
          <w:lang w:val="en-CA"/>
        </w:rPr>
        <w:br/>
      </w:r>
      <w:bookmarkStart w:id="1277" w:name="x1-17710r709"/>
      <w:bookmarkEnd w:id="1277"/>
      <w:r>
        <w:rPr>
          <w:lang w:val="en-CA"/>
        </w:rPr>
        <w:t>  ############################################################################ </w:t>
      </w:r>
      <w:r>
        <w:rPr>
          <w:lang w:val="en-CA"/>
        </w:rPr>
        <w:br/>
      </w:r>
      <w:bookmarkStart w:id="1278" w:name="x1-17711r710"/>
      <w:bookmarkEnd w:id="1278"/>
      <w:r>
        <w:rPr>
          <w:lang w:val="en-CA"/>
        </w:rPr>
        <w:t>  ## plot a legend showing the colour coding system for the sites ############ </w:t>
      </w:r>
      <w:r>
        <w:rPr>
          <w:lang w:val="en-CA"/>
        </w:rPr>
        <w:br/>
      </w:r>
      <w:bookmarkStart w:id="1279" w:name="x1-17712r711"/>
      <w:bookmarkEnd w:id="1279"/>
      <w:r>
        <w:rPr>
          <w:lang w:val="en-CA"/>
        </w:rPr>
        <w:t>  ## this sounded like a decent idea earlier, but it eventually proved ####### </w:t>
      </w:r>
      <w:r>
        <w:rPr>
          <w:lang w:val="en-CA"/>
        </w:rPr>
        <w:br/>
      </w:r>
      <w:bookmarkStart w:id="1280" w:name="x1-17713r712"/>
      <w:bookmarkEnd w:id="1280"/>
      <w:r>
        <w:rPr>
          <w:lang w:val="en-CA"/>
        </w:rPr>
        <w:t>  ## not to be needed ######################################################## </w:t>
      </w:r>
      <w:r>
        <w:rPr>
          <w:lang w:val="en-CA"/>
        </w:rPr>
        <w:br/>
      </w:r>
      <w:bookmarkStart w:id="1281" w:name="x1-17714r713"/>
      <w:bookmarkEnd w:id="1281"/>
      <w:r>
        <w:rPr>
          <w:lang w:val="en-CA"/>
        </w:rPr>
        <w:t>  for site in sites: </w:t>
      </w:r>
      <w:r>
        <w:rPr>
          <w:lang w:val="en-CA"/>
        </w:rPr>
        <w:br/>
      </w:r>
      <w:bookmarkStart w:id="1282" w:name="x1-17715r714"/>
      <w:bookmarkEnd w:id="1282"/>
      <w:r>
        <w:rPr>
          <w:lang w:val="en-CA"/>
        </w:rPr>
        <w:t>    plt.plot([1], [1], mapSiteToColour(site)+’s’, label=site, markersize=20) </w:t>
      </w:r>
      <w:r>
        <w:rPr>
          <w:lang w:val="en-CA"/>
        </w:rPr>
        <w:br/>
      </w:r>
      <w:bookmarkStart w:id="1283" w:name="x1-17716r715"/>
      <w:bookmarkEnd w:id="1283"/>
      <w:r>
        <w:rPr>
          <w:lang w:val="en-CA"/>
        </w:rPr>
        <w:t>    plt.plot([1], [1], mapSiteToColour(site), label=site+"</w:t>
      </w:r>
      <w:r>
        <w:rPr>
          <w:rFonts w:ascii="MS Gothic" w:hAnsi="MS Gothic" w:cs="MS Gothic"/>
          <w:lang w:val="en-CA"/>
        </w:rPr>
        <w:t>␣</w:t>
      </w:r>
      <w:r>
        <w:rPr>
          <w:lang w:val="en-CA"/>
        </w:rPr>
        <w:t>model", markersize=20) </w:t>
      </w:r>
      <w:r>
        <w:rPr>
          <w:lang w:val="en-CA"/>
        </w:rPr>
        <w:br/>
      </w:r>
      <w:bookmarkStart w:id="1284" w:name="x1-17717r716"/>
      <w:bookmarkEnd w:id="1284"/>
      <w:r>
        <w:rPr>
          <w:lang w:val="en-CA"/>
        </w:rPr>
        <w:t>  </w:t>
      </w:r>
      <w:proofErr w:type="spellStart"/>
      <w:r>
        <w:rPr>
          <w:lang w:val="en-CA"/>
        </w:rPr>
        <w:t>plt.axis</w:t>
      </w:r>
      <w:proofErr w:type="spellEnd"/>
      <w:r>
        <w:rPr>
          <w:lang w:val="en-CA"/>
        </w:rPr>
        <w:t>(’off’) </w:t>
      </w:r>
      <w:r>
        <w:rPr>
          <w:lang w:val="en-CA"/>
        </w:rPr>
        <w:br/>
      </w:r>
      <w:bookmarkStart w:id="1285" w:name="x1-17718r717"/>
      <w:bookmarkEnd w:id="1285"/>
      <w:r>
        <w:rPr>
          <w:lang w:val="en-CA"/>
        </w:rPr>
        <w:t>  </w:t>
      </w:r>
      <w:proofErr w:type="spellStart"/>
      <w:r>
        <w:rPr>
          <w:lang w:val="en-CA"/>
        </w:rPr>
        <w:t>plt.legend</w:t>
      </w:r>
      <w:proofErr w:type="spellEnd"/>
      <w:r>
        <w:rPr>
          <w:lang w:val="en-CA"/>
        </w:rPr>
        <w:t>(</w:t>
      </w:r>
      <w:proofErr w:type="spellStart"/>
      <w:r>
        <w:rPr>
          <w:lang w:val="en-CA"/>
        </w:rPr>
        <w:t>loc</w:t>
      </w:r>
      <w:proofErr w:type="spellEnd"/>
      <w:r>
        <w:rPr>
          <w:lang w:val="en-CA"/>
        </w:rPr>
        <w:t>=3, prop={’size’: 29}) </w:t>
      </w:r>
      <w:r>
        <w:rPr>
          <w:lang w:val="en-CA"/>
        </w:rPr>
        <w:br/>
      </w:r>
      <w:bookmarkStart w:id="1286" w:name="x1-17719r718"/>
      <w:bookmarkEnd w:id="1286"/>
      <w:r>
        <w:rPr>
          <w:lang w:val="en-CA"/>
        </w:rPr>
        <w:t>  </w:t>
      </w:r>
      <w:proofErr w:type="spellStart"/>
      <w:r>
        <w:rPr>
          <w:lang w:val="en-CA"/>
        </w:rPr>
        <w:t>plt.savefig</w:t>
      </w:r>
      <w:proofErr w:type="spellEnd"/>
      <w:r>
        <w:rPr>
          <w:lang w:val="en-CA"/>
        </w:rPr>
        <w:t>("legendary.png") </w:t>
      </w:r>
      <w:r>
        <w:rPr>
          <w:lang w:val="en-CA"/>
        </w:rPr>
        <w:br/>
      </w:r>
      <w:bookmarkStart w:id="1287" w:name="x1-17720r719"/>
      <w:bookmarkEnd w:id="1287"/>
      <w:r>
        <w:rPr>
          <w:lang w:val="en-CA"/>
        </w:rPr>
        <w:t>  </w:t>
      </w:r>
      <w:proofErr w:type="spellStart"/>
      <w:r>
        <w:rPr>
          <w:lang w:val="en-CA"/>
        </w:rPr>
        <w:t>plt.close</w:t>
      </w:r>
      <w:proofErr w:type="spellEnd"/>
      <w:r>
        <w:rPr>
          <w:lang w:val="en-CA"/>
        </w:rPr>
        <w:t>() </w:t>
      </w:r>
      <w:r>
        <w:rPr>
          <w:lang w:val="en-CA"/>
        </w:rPr>
        <w:br/>
      </w:r>
      <w:bookmarkStart w:id="1288" w:name="x1-17721r720"/>
      <w:bookmarkEnd w:id="1288"/>
      <w:r>
        <w:rPr>
          <w:lang w:val="en-CA"/>
        </w:rPr>
        <w:t xml:space="preserve">  ############################################################################ </w:t>
      </w:r>
    </w:p>
    <w:p w14:paraId="4449A68C" w14:textId="77777777" w:rsidR="003F02A9" w:rsidRDefault="003F02A9">
      <w:pPr>
        <w:widowControl/>
        <w:rPr>
          <w:lang w:val="en-CA"/>
        </w:rPr>
      </w:pPr>
    </w:p>
    <w:p w14:paraId="5887204D" w14:textId="77777777" w:rsidR="003F02A9" w:rsidRDefault="003F02A9">
      <w:pPr>
        <w:widowControl/>
        <w:rPr>
          <w:lang w:val="en-CA"/>
        </w:rPr>
      </w:pPr>
      <w:r>
        <w:rPr>
          <w:lang w:val="en-CA"/>
        </w:rPr>
        <w:t xml:space="preserve">7.2 </w:t>
      </w:r>
      <w:bookmarkStart w:id="1289" w:name="x1-180007.2"/>
      <w:bookmarkEnd w:id="1289"/>
      <w:r>
        <w:rPr>
          <w:lang w:val="en-CA"/>
        </w:rPr>
        <w:t xml:space="preserve">Source code for giaUtils.py </w:t>
      </w:r>
    </w:p>
    <w:p w14:paraId="52EF02D6" w14:textId="77777777" w:rsidR="003F02A9" w:rsidRDefault="003F02A9">
      <w:pPr>
        <w:widowControl/>
        <w:rPr>
          <w:lang w:val="en-CA"/>
        </w:rPr>
      </w:pPr>
      <w:bookmarkStart w:id="1290" w:name="x1-18001"/>
      <w:bookmarkEnd w:id="1290"/>
      <w:r>
        <w:rPr>
          <w:lang w:val="en-CA"/>
        </w:rPr>
        <w:t> </w:t>
      </w:r>
      <w:r>
        <w:rPr>
          <w:lang w:val="en-CA"/>
        </w:rPr>
        <w:br/>
      </w:r>
      <w:bookmarkStart w:id="1291" w:name="x1-18002r1"/>
      <w:bookmarkEnd w:id="1291"/>
      <w:r>
        <w:rPr>
          <w:lang w:val="en-CA"/>
        </w:rPr>
        <w:t>## giaUtils.py ################################################################# </w:t>
      </w:r>
      <w:r>
        <w:rPr>
          <w:lang w:val="en-CA"/>
        </w:rPr>
        <w:br/>
      </w:r>
      <w:bookmarkStart w:id="1292" w:name="x1-18003r2"/>
      <w:bookmarkEnd w:id="1292"/>
      <w:r>
        <w:rPr>
          <w:lang w:val="en-CA"/>
        </w:rPr>
        <w:t>## utility functions for gia thesis ############################################b </w:t>
      </w:r>
      <w:r>
        <w:rPr>
          <w:lang w:val="en-CA"/>
        </w:rPr>
        <w:br/>
      </w:r>
      <w:bookmarkStart w:id="1293" w:name="x1-18004r3"/>
      <w:bookmarkEnd w:id="1293"/>
      <w:r>
        <w:rPr>
          <w:lang w:val="en-CA"/>
        </w:rPr>
        <w:t>################################################################################ </w:t>
      </w:r>
      <w:r>
        <w:rPr>
          <w:lang w:val="en-CA"/>
        </w:rPr>
        <w:br/>
      </w:r>
      <w:bookmarkStart w:id="1294" w:name="x1-18005r4"/>
      <w:bookmarkEnd w:id="1294"/>
      <w:r>
        <w:rPr>
          <w:lang w:val="en-CA"/>
        </w:rPr>
        <w:t>import </w:t>
      </w:r>
      <w:proofErr w:type="spellStart"/>
      <w:r>
        <w:rPr>
          <w:lang w:val="en-CA"/>
        </w:rPr>
        <w:t>os</w:t>
      </w:r>
      <w:proofErr w:type="spellEnd"/>
      <w:r>
        <w:rPr>
          <w:lang w:val="en-CA"/>
        </w:rPr>
        <w:t> </w:t>
      </w:r>
      <w:r>
        <w:rPr>
          <w:lang w:val="en-CA"/>
        </w:rPr>
        <w:br/>
      </w:r>
      <w:bookmarkStart w:id="1295" w:name="x1-18006r5"/>
      <w:bookmarkEnd w:id="1295"/>
      <w:r>
        <w:rPr>
          <w:lang w:val="en-CA"/>
        </w:rPr>
        <w:t> </w:t>
      </w:r>
      <w:r>
        <w:rPr>
          <w:lang w:val="en-CA"/>
        </w:rPr>
        <w:br/>
      </w:r>
      <w:bookmarkStart w:id="1296" w:name="x1-18007r6"/>
      <w:bookmarkEnd w:id="1296"/>
      <w:r>
        <w:rPr>
          <w:lang w:val="en-CA"/>
        </w:rPr>
        <w:t> </w:t>
      </w:r>
      <w:r>
        <w:rPr>
          <w:lang w:val="en-CA"/>
        </w:rPr>
        <w:br/>
      </w:r>
      <w:bookmarkStart w:id="1297" w:name="x1-18008r7"/>
      <w:bookmarkEnd w:id="1297"/>
      <w:proofErr w:type="spellStart"/>
      <w:r>
        <w:rPr>
          <w:lang w:val="en-CA"/>
        </w:rPr>
        <w:t>def</w:t>
      </w:r>
      <w:proofErr w:type="spellEnd"/>
      <w:r>
        <w:rPr>
          <w:lang w:val="en-CA"/>
        </w:rPr>
        <w:t> </w:t>
      </w:r>
      <w:proofErr w:type="spellStart"/>
      <w:r>
        <w:rPr>
          <w:lang w:val="en-CA"/>
        </w:rPr>
        <w:t>mapSiteToColour</w:t>
      </w:r>
      <w:proofErr w:type="spellEnd"/>
      <w:r>
        <w:rPr>
          <w:lang w:val="en-CA"/>
        </w:rPr>
        <w:t>(</w:t>
      </w:r>
      <w:proofErr w:type="spellStart"/>
      <w:r>
        <w:rPr>
          <w:lang w:val="en-CA"/>
        </w:rPr>
        <w:t>siteLoc</w:t>
      </w:r>
      <w:proofErr w:type="spellEnd"/>
      <w:r>
        <w:rPr>
          <w:lang w:val="en-CA"/>
        </w:rPr>
        <w:t>): </w:t>
      </w:r>
      <w:r>
        <w:rPr>
          <w:lang w:val="en-CA"/>
        </w:rPr>
        <w:br/>
      </w:r>
      <w:bookmarkStart w:id="1298" w:name="x1-18009r8"/>
      <w:bookmarkEnd w:id="1298"/>
      <w:r>
        <w:rPr>
          <w:lang w:val="en-CA"/>
        </w:rPr>
        <w:t>  siteMappings ={’BATB’: ’b’, ’TAHB’: ’g’, ’GTB’: ’m’, ’ATB’: ’r’} </w:t>
      </w:r>
      <w:r>
        <w:rPr>
          <w:lang w:val="en-CA"/>
        </w:rPr>
        <w:br/>
      </w:r>
      <w:bookmarkStart w:id="1299" w:name="x1-18010r9"/>
      <w:bookmarkEnd w:id="1299"/>
      <w:r>
        <w:rPr>
          <w:lang w:val="en-CA"/>
        </w:rPr>
        <w:t>  return </w:t>
      </w:r>
      <w:proofErr w:type="spellStart"/>
      <w:r>
        <w:rPr>
          <w:lang w:val="en-CA"/>
        </w:rPr>
        <w:t>siteMappings</w:t>
      </w:r>
      <w:proofErr w:type="spellEnd"/>
      <w:r>
        <w:rPr>
          <w:lang w:val="en-CA"/>
        </w:rPr>
        <w:t>[</w:t>
      </w:r>
      <w:proofErr w:type="spellStart"/>
      <w:r>
        <w:rPr>
          <w:lang w:val="en-CA"/>
        </w:rPr>
        <w:t>siteLoc</w:t>
      </w:r>
      <w:proofErr w:type="spellEnd"/>
      <w:r>
        <w:rPr>
          <w:lang w:val="en-CA"/>
        </w:rPr>
        <w:t>] </w:t>
      </w:r>
      <w:r>
        <w:rPr>
          <w:lang w:val="en-CA"/>
        </w:rPr>
        <w:br/>
      </w:r>
      <w:bookmarkStart w:id="1300" w:name="x1-18011r10"/>
      <w:bookmarkEnd w:id="1300"/>
      <w:r>
        <w:rPr>
          <w:lang w:val="en-CA"/>
        </w:rPr>
        <w:t> </w:t>
      </w:r>
      <w:r>
        <w:rPr>
          <w:lang w:val="en-CA"/>
        </w:rPr>
        <w:br/>
      </w:r>
      <w:bookmarkStart w:id="1301" w:name="x1-18012r11"/>
      <w:bookmarkEnd w:id="1301"/>
      <w:proofErr w:type="spellStart"/>
      <w:r>
        <w:rPr>
          <w:lang w:val="en-CA"/>
        </w:rPr>
        <w:t>def</w:t>
      </w:r>
      <w:proofErr w:type="spellEnd"/>
      <w:r>
        <w:rPr>
          <w:lang w:val="en-CA"/>
        </w:rPr>
        <w:t> </w:t>
      </w:r>
      <w:proofErr w:type="spellStart"/>
      <w:r>
        <w:rPr>
          <w:lang w:val="en-CA"/>
        </w:rPr>
        <w:t>convertListToRelativePath</w:t>
      </w:r>
      <w:proofErr w:type="spellEnd"/>
      <w:r>
        <w:rPr>
          <w:lang w:val="en-CA"/>
        </w:rPr>
        <w:t>(</w:t>
      </w:r>
      <w:proofErr w:type="spellStart"/>
      <w:r>
        <w:rPr>
          <w:lang w:val="en-CA"/>
        </w:rPr>
        <w:t>someListOfStrings</w:t>
      </w:r>
      <w:proofErr w:type="spellEnd"/>
      <w:r>
        <w:rPr>
          <w:lang w:val="en-CA"/>
        </w:rPr>
        <w:t>): </w:t>
      </w:r>
      <w:r>
        <w:rPr>
          <w:lang w:val="en-CA"/>
        </w:rPr>
        <w:br/>
      </w:r>
      <w:bookmarkStart w:id="1302" w:name="x1-18013r12"/>
      <w:bookmarkEnd w:id="1302"/>
      <w:r>
        <w:rPr>
          <w:lang w:val="en-CA"/>
        </w:rPr>
        <w:t>  output = "./" </w:t>
      </w:r>
      <w:r>
        <w:rPr>
          <w:lang w:val="en-CA"/>
        </w:rPr>
        <w:br/>
      </w:r>
      <w:bookmarkStart w:id="1303" w:name="x1-18014r13"/>
      <w:bookmarkEnd w:id="1303"/>
      <w:r>
        <w:rPr>
          <w:lang w:val="en-CA"/>
        </w:rPr>
        <w:t>  for </w:t>
      </w:r>
      <w:proofErr w:type="spellStart"/>
      <w:r>
        <w:rPr>
          <w:lang w:val="en-CA"/>
        </w:rPr>
        <w:t>someStr</w:t>
      </w:r>
      <w:proofErr w:type="spellEnd"/>
      <w:r>
        <w:rPr>
          <w:lang w:val="en-CA"/>
        </w:rPr>
        <w:t> in </w:t>
      </w:r>
      <w:proofErr w:type="spellStart"/>
      <w:r>
        <w:rPr>
          <w:lang w:val="en-CA"/>
        </w:rPr>
        <w:t>someListOfStrings</w:t>
      </w:r>
      <w:proofErr w:type="spellEnd"/>
      <w:r>
        <w:rPr>
          <w:lang w:val="en-CA"/>
        </w:rPr>
        <w:t>: </w:t>
      </w:r>
      <w:r>
        <w:rPr>
          <w:lang w:val="en-CA"/>
        </w:rPr>
        <w:br/>
      </w:r>
      <w:bookmarkStart w:id="1304" w:name="x1-18015r14"/>
      <w:bookmarkEnd w:id="1304"/>
      <w:r>
        <w:rPr>
          <w:lang w:val="en-CA"/>
        </w:rPr>
        <w:t>    output += "%s/" % </w:t>
      </w:r>
      <w:proofErr w:type="spellStart"/>
      <w:r>
        <w:rPr>
          <w:lang w:val="en-CA"/>
        </w:rPr>
        <w:t>someStr</w:t>
      </w:r>
      <w:proofErr w:type="spellEnd"/>
      <w:r>
        <w:rPr>
          <w:lang w:val="en-CA"/>
        </w:rPr>
        <w:t> </w:t>
      </w:r>
      <w:r>
        <w:rPr>
          <w:lang w:val="en-CA"/>
        </w:rPr>
        <w:br/>
      </w:r>
      <w:bookmarkStart w:id="1305" w:name="x1-18016r15"/>
      <w:bookmarkEnd w:id="1305"/>
      <w:r>
        <w:rPr>
          <w:lang w:val="en-CA"/>
        </w:rPr>
        <w:t>  return output </w:t>
      </w:r>
      <w:r>
        <w:rPr>
          <w:lang w:val="en-CA"/>
        </w:rPr>
        <w:br/>
      </w:r>
      <w:bookmarkStart w:id="1306" w:name="x1-18017r16"/>
      <w:bookmarkEnd w:id="1306"/>
      <w:r>
        <w:rPr>
          <w:lang w:val="en-CA"/>
        </w:rPr>
        <w:t> </w:t>
      </w:r>
      <w:r>
        <w:rPr>
          <w:lang w:val="en-CA"/>
        </w:rPr>
        <w:br/>
      </w:r>
      <w:bookmarkStart w:id="1307" w:name="x1-18018r17"/>
      <w:bookmarkEnd w:id="1307"/>
      <w:proofErr w:type="spellStart"/>
      <w:r>
        <w:rPr>
          <w:lang w:val="en-CA"/>
        </w:rPr>
        <w:lastRenderedPageBreak/>
        <w:t>def</w:t>
      </w:r>
      <w:proofErr w:type="spellEnd"/>
      <w:r>
        <w:rPr>
          <w:lang w:val="en-CA"/>
        </w:rPr>
        <w:t> </w:t>
      </w:r>
      <w:proofErr w:type="spellStart"/>
      <w:r>
        <w:rPr>
          <w:lang w:val="en-CA"/>
        </w:rPr>
        <w:t>filePathOnRelativePath</w:t>
      </w:r>
      <w:proofErr w:type="spellEnd"/>
      <w:r>
        <w:rPr>
          <w:lang w:val="en-CA"/>
        </w:rPr>
        <w:t>(</w:t>
      </w:r>
      <w:proofErr w:type="spellStart"/>
      <w:r>
        <w:rPr>
          <w:lang w:val="en-CA"/>
        </w:rPr>
        <w:t>somePath</w:t>
      </w:r>
      <w:proofErr w:type="spellEnd"/>
      <w:r>
        <w:rPr>
          <w:lang w:val="en-CA"/>
        </w:rPr>
        <w:t>, </w:t>
      </w:r>
      <w:proofErr w:type="spellStart"/>
      <w:r>
        <w:rPr>
          <w:lang w:val="en-CA"/>
        </w:rPr>
        <w:t>fileName</w:t>
      </w:r>
      <w:proofErr w:type="spellEnd"/>
      <w:r>
        <w:rPr>
          <w:lang w:val="en-CA"/>
        </w:rPr>
        <w:t>, </w:t>
      </w:r>
      <w:proofErr w:type="spellStart"/>
      <w:r>
        <w:rPr>
          <w:lang w:val="en-CA"/>
        </w:rPr>
        <w:t>ext</w:t>
      </w:r>
      <w:proofErr w:type="spellEnd"/>
      <w:r>
        <w:rPr>
          <w:lang w:val="en-CA"/>
        </w:rPr>
        <w:t>=None): </w:t>
      </w:r>
      <w:r>
        <w:rPr>
          <w:lang w:val="en-CA"/>
        </w:rPr>
        <w:br/>
      </w:r>
      <w:bookmarkStart w:id="1308" w:name="x1-18019r18"/>
      <w:bookmarkEnd w:id="1308"/>
      <w:r>
        <w:rPr>
          <w:lang w:val="en-CA"/>
        </w:rPr>
        <w:t>  if(</w:t>
      </w:r>
      <w:proofErr w:type="spellStart"/>
      <w:r>
        <w:rPr>
          <w:lang w:val="en-CA"/>
        </w:rPr>
        <w:t>ext</w:t>
      </w:r>
      <w:proofErr w:type="spellEnd"/>
      <w:r>
        <w:rPr>
          <w:lang w:val="en-CA"/>
        </w:rPr>
        <w:t> == None): </w:t>
      </w:r>
      <w:r>
        <w:rPr>
          <w:lang w:val="en-CA"/>
        </w:rPr>
        <w:br/>
      </w:r>
      <w:bookmarkStart w:id="1309" w:name="x1-18020r19"/>
      <w:bookmarkEnd w:id="1309"/>
      <w:r>
        <w:rPr>
          <w:lang w:val="en-CA"/>
        </w:rPr>
        <w:t>    return "%</w:t>
      </w:r>
      <w:proofErr w:type="spellStart"/>
      <w:r>
        <w:rPr>
          <w:lang w:val="en-CA"/>
        </w:rPr>
        <w:t>s%s</w:t>
      </w:r>
      <w:proofErr w:type="spellEnd"/>
      <w:r>
        <w:rPr>
          <w:lang w:val="en-CA"/>
        </w:rPr>
        <w:t>" % (</w:t>
      </w:r>
      <w:proofErr w:type="spellStart"/>
      <w:r>
        <w:rPr>
          <w:lang w:val="en-CA"/>
        </w:rPr>
        <w:t>somePath</w:t>
      </w:r>
      <w:proofErr w:type="spellEnd"/>
      <w:r>
        <w:rPr>
          <w:lang w:val="en-CA"/>
        </w:rPr>
        <w:t>, </w:t>
      </w:r>
      <w:proofErr w:type="spellStart"/>
      <w:r>
        <w:rPr>
          <w:lang w:val="en-CA"/>
        </w:rPr>
        <w:t>fileName</w:t>
      </w:r>
      <w:proofErr w:type="spellEnd"/>
      <w:r>
        <w:rPr>
          <w:lang w:val="en-CA"/>
        </w:rPr>
        <w:t>) </w:t>
      </w:r>
      <w:r>
        <w:rPr>
          <w:lang w:val="en-CA"/>
        </w:rPr>
        <w:br/>
      </w:r>
      <w:bookmarkStart w:id="1310" w:name="x1-18021r20"/>
      <w:bookmarkEnd w:id="1310"/>
      <w:r>
        <w:rPr>
          <w:lang w:val="en-CA"/>
        </w:rPr>
        <w:t>  else: </w:t>
      </w:r>
      <w:r>
        <w:rPr>
          <w:lang w:val="en-CA"/>
        </w:rPr>
        <w:br/>
      </w:r>
      <w:bookmarkStart w:id="1311" w:name="x1-18022r21"/>
      <w:bookmarkEnd w:id="1311"/>
      <w:r>
        <w:rPr>
          <w:lang w:val="en-CA"/>
        </w:rPr>
        <w:t>    return "%</w:t>
      </w:r>
      <w:proofErr w:type="spellStart"/>
      <w:r>
        <w:rPr>
          <w:lang w:val="en-CA"/>
        </w:rPr>
        <w:t>s%s</w:t>
      </w:r>
      <w:proofErr w:type="spellEnd"/>
      <w:r>
        <w:rPr>
          <w:lang w:val="en-CA"/>
        </w:rPr>
        <w:t>.%s" % (</w:t>
      </w:r>
      <w:proofErr w:type="spellStart"/>
      <w:r>
        <w:rPr>
          <w:lang w:val="en-CA"/>
        </w:rPr>
        <w:t>somePath</w:t>
      </w:r>
      <w:proofErr w:type="spellEnd"/>
      <w:r>
        <w:rPr>
          <w:lang w:val="en-CA"/>
        </w:rPr>
        <w:t>, </w:t>
      </w:r>
      <w:proofErr w:type="spellStart"/>
      <w:r>
        <w:rPr>
          <w:lang w:val="en-CA"/>
        </w:rPr>
        <w:t>fileName</w:t>
      </w:r>
      <w:proofErr w:type="spellEnd"/>
      <w:r>
        <w:rPr>
          <w:lang w:val="en-CA"/>
        </w:rPr>
        <w:t>, </w:t>
      </w:r>
      <w:proofErr w:type="spellStart"/>
      <w:r>
        <w:rPr>
          <w:lang w:val="en-CA"/>
        </w:rPr>
        <w:t>ext</w:t>
      </w:r>
      <w:proofErr w:type="spellEnd"/>
      <w:r>
        <w:rPr>
          <w:lang w:val="en-CA"/>
        </w:rPr>
        <w:t>) </w:t>
      </w:r>
      <w:r>
        <w:rPr>
          <w:lang w:val="en-CA"/>
        </w:rPr>
        <w:br/>
      </w:r>
      <w:bookmarkStart w:id="1312" w:name="x1-18023r22"/>
      <w:bookmarkEnd w:id="1312"/>
      <w:r>
        <w:rPr>
          <w:lang w:val="en-CA"/>
        </w:rPr>
        <w:t> </w:t>
      </w:r>
      <w:r>
        <w:rPr>
          <w:lang w:val="en-CA"/>
        </w:rPr>
        <w:br/>
      </w:r>
      <w:bookmarkStart w:id="1313" w:name="x1-18024r23"/>
      <w:bookmarkEnd w:id="1313"/>
      <w:proofErr w:type="spellStart"/>
      <w:r>
        <w:rPr>
          <w:lang w:val="en-CA"/>
        </w:rPr>
        <w:t>def</w:t>
      </w:r>
      <w:proofErr w:type="spellEnd"/>
      <w:r>
        <w:rPr>
          <w:lang w:val="en-CA"/>
        </w:rPr>
        <w:t> </w:t>
      </w:r>
      <w:proofErr w:type="spellStart"/>
      <w:r>
        <w:rPr>
          <w:lang w:val="en-CA"/>
        </w:rPr>
        <w:t>verifyPath</w:t>
      </w:r>
      <w:proofErr w:type="spellEnd"/>
      <w:r>
        <w:rPr>
          <w:lang w:val="en-CA"/>
        </w:rPr>
        <w:t>(</w:t>
      </w:r>
      <w:proofErr w:type="spellStart"/>
      <w:r>
        <w:rPr>
          <w:lang w:val="en-CA"/>
        </w:rPr>
        <w:t>somePath</w:t>
      </w:r>
      <w:proofErr w:type="spellEnd"/>
      <w:r>
        <w:rPr>
          <w:lang w:val="en-CA"/>
        </w:rPr>
        <w:t>): </w:t>
      </w:r>
      <w:r>
        <w:rPr>
          <w:lang w:val="en-CA"/>
        </w:rPr>
        <w:br/>
      </w:r>
      <w:bookmarkStart w:id="1314" w:name="x1-18025r24"/>
      <w:bookmarkEnd w:id="1314"/>
      <w:r>
        <w:rPr>
          <w:lang w:val="en-CA"/>
        </w:rPr>
        <w:t>  if(</w:t>
      </w:r>
      <w:proofErr w:type="spellStart"/>
      <w:r>
        <w:rPr>
          <w:lang w:val="en-CA"/>
        </w:rPr>
        <w:t>os.path.exists</w:t>
      </w:r>
      <w:proofErr w:type="spellEnd"/>
      <w:r>
        <w:rPr>
          <w:lang w:val="en-CA"/>
        </w:rPr>
        <w:t>(</w:t>
      </w:r>
      <w:proofErr w:type="spellStart"/>
      <w:r>
        <w:rPr>
          <w:lang w:val="en-CA"/>
        </w:rPr>
        <w:t>somePath</w:t>
      </w:r>
      <w:proofErr w:type="spellEnd"/>
      <w:r>
        <w:rPr>
          <w:lang w:val="en-CA"/>
        </w:rPr>
        <w:t>)): </w:t>
      </w:r>
      <w:r>
        <w:rPr>
          <w:lang w:val="en-CA"/>
        </w:rPr>
        <w:br/>
      </w:r>
      <w:bookmarkStart w:id="1315" w:name="x1-18026r25"/>
      <w:bookmarkEnd w:id="1315"/>
      <w:r>
        <w:rPr>
          <w:lang w:val="en-CA"/>
        </w:rPr>
        <w:t>    if(</w:t>
      </w:r>
      <w:proofErr w:type="spellStart"/>
      <w:r>
        <w:rPr>
          <w:lang w:val="en-CA"/>
        </w:rPr>
        <w:t>os.path.isdir</w:t>
      </w:r>
      <w:proofErr w:type="spellEnd"/>
      <w:r>
        <w:rPr>
          <w:lang w:val="en-CA"/>
        </w:rPr>
        <w:t>(</w:t>
      </w:r>
      <w:proofErr w:type="spellStart"/>
      <w:r>
        <w:rPr>
          <w:lang w:val="en-CA"/>
        </w:rPr>
        <w:t>somePath</w:t>
      </w:r>
      <w:proofErr w:type="spellEnd"/>
      <w:r>
        <w:rPr>
          <w:lang w:val="en-CA"/>
        </w:rPr>
        <w:t>)): </w:t>
      </w:r>
      <w:r>
        <w:rPr>
          <w:lang w:val="en-CA"/>
        </w:rPr>
        <w:br/>
      </w:r>
      <w:bookmarkStart w:id="1316" w:name="x1-18027r26"/>
      <w:bookmarkEnd w:id="1316"/>
      <w:r>
        <w:rPr>
          <w:lang w:val="en-CA"/>
        </w:rPr>
        <w:t>      return True </w:t>
      </w:r>
      <w:r>
        <w:rPr>
          <w:lang w:val="en-CA"/>
        </w:rPr>
        <w:br/>
      </w:r>
      <w:bookmarkStart w:id="1317" w:name="x1-18028r27"/>
      <w:bookmarkEnd w:id="1317"/>
      <w:r>
        <w:rPr>
          <w:lang w:val="en-CA"/>
        </w:rPr>
        <w:t>    else: </w:t>
      </w:r>
      <w:r>
        <w:rPr>
          <w:lang w:val="en-CA"/>
        </w:rPr>
        <w:br/>
      </w:r>
      <w:bookmarkStart w:id="1318" w:name="x1-18029r28"/>
      <w:bookmarkEnd w:id="1318"/>
      <w:r>
        <w:rPr>
          <w:lang w:val="en-CA"/>
        </w:rPr>
        <w:t>      print "Path</w:t>
      </w:r>
      <w:r>
        <w:rPr>
          <w:rFonts w:ascii="MS Gothic" w:hAnsi="MS Gothic" w:cs="MS Gothic"/>
          <w:lang w:val="en-CA"/>
        </w:rPr>
        <w:t>␣</w:t>
      </w:r>
      <w:r>
        <w:rPr>
          <w:lang w:val="en-CA"/>
        </w:rPr>
        <w:t>’%s’</w:t>
      </w:r>
      <w:r>
        <w:rPr>
          <w:rFonts w:ascii="MS Gothic" w:hAnsi="MS Gothic" w:cs="MS Gothic"/>
          <w:lang w:val="en-CA"/>
        </w:rPr>
        <w:t>␣</w:t>
      </w:r>
      <w:r>
        <w:rPr>
          <w:lang w:val="en-CA"/>
        </w:rPr>
        <w:t>exists,</w:t>
      </w:r>
      <w:r>
        <w:rPr>
          <w:rFonts w:ascii="MS Gothic" w:hAnsi="MS Gothic" w:cs="MS Gothic"/>
          <w:lang w:val="en-CA"/>
        </w:rPr>
        <w:t>␣</w:t>
      </w:r>
      <w:proofErr w:type="spellStart"/>
      <w:r>
        <w:rPr>
          <w:lang w:val="en-CA"/>
        </w:rPr>
        <w:t>but</w:t>
      </w:r>
      <w:r>
        <w:rPr>
          <w:rFonts w:ascii="MS Gothic" w:hAnsi="MS Gothic" w:cs="MS Gothic"/>
          <w:lang w:val="en-CA"/>
        </w:rPr>
        <w:t>␣</w:t>
      </w:r>
      <w:r>
        <w:rPr>
          <w:lang w:val="en-CA"/>
        </w:rPr>
        <w:t>is</w:t>
      </w:r>
      <w:r>
        <w:rPr>
          <w:rFonts w:ascii="MS Gothic" w:hAnsi="MS Gothic" w:cs="MS Gothic"/>
          <w:lang w:val="en-CA"/>
        </w:rPr>
        <w:t>␣</w:t>
      </w:r>
      <w:r>
        <w:rPr>
          <w:lang w:val="en-CA"/>
        </w:rPr>
        <w:t>not</w:t>
      </w:r>
      <w:r>
        <w:rPr>
          <w:rFonts w:ascii="MS Gothic" w:hAnsi="MS Gothic" w:cs="MS Gothic"/>
          <w:lang w:val="en-CA"/>
        </w:rPr>
        <w:t>␣</w:t>
      </w:r>
      <w:r>
        <w:rPr>
          <w:lang w:val="en-CA"/>
        </w:rPr>
        <w:t>a</w:t>
      </w:r>
      <w:r>
        <w:rPr>
          <w:rFonts w:ascii="MS Gothic" w:hAnsi="MS Gothic" w:cs="MS Gothic"/>
          <w:lang w:val="en-CA"/>
        </w:rPr>
        <w:t>␣</w:t>
      </w:r>
      <w:r>
        <w:rPr>
          <w:lang w:val="en-CA"/>
        </w:rPr>
        <w:t>directory</w:t>
      </w:r>
      <w:proofErr w:type="spellEnd"/>
      <w:r>
        <w:rPr>
          <w:lang w:val="en-CA"/>
        </w:rPr>
        <w:t>" </w:t>
      </w:r>
      <w:r>
        <w:rPr>
          <w:lang w:val="en-CA"/>
        </w:rPr>
        <w:br/>
      </w:r>
      <w:bookmarkStart w:id="1319" w:name="x1-18030r29"/>
      <w:bookmarkEnd w:id="1319"/>
      <w:r>
        <w:rPr>
          <w:lang w:val="en-CA"/>
        </w:rPr>
        <w:t>      return False </w:t>
      </w:r>
      <w:r>
        <w:rPr>
          <w:lang w:val="en-CA"/>
        </w:rPr>
        <w:br/>
      </w:r>
      <w:bookmarkStart w:id="1320" w:name="x1-18031r30"/>
      <w:bookmarkEnd w:id="1320"/>
      <w:r>
        <w:rPr>
          <w:lang w:val="en-CA"/>
        </w:rPr>
        <w:t>  else: </w:t>
      </w:r>
      <w:r>
        <w:rPr>
          <w:lang w:val="en-CA"/>
        </w:rPr>
        <w:br/>
      </w:r>
      <w:bookmarkStart w:id="1321" w:name="x1-18032r31"/>
      <w:bookmarkEnd w:id="1321"/>
      <w:r>
        <w:rPr>
          <w:lang w:val="en-CA"/>
        </w:rPr>
        <w:t>    print "</w:t>
      </w:r>
      <w:proofErr w:type="spellStart"/>
      <w:r>
        <w:rPr>
          <w:lang w:val="en-CA"/>
        </w:rPr>
        <w:t>Path</w:t>
      </w:r>
      <w:r>
        <w:rPr>
          <w:rFonts w:ascii="MS Gothic" w:hAnsi="MS Gothic" w:cs="MS Gothic"/>
          <w:lang w:val="en-CA"/>
        </w:rPr>
        <w:t>␣</w:t>
      </w:r>
      <w:r>
        <w:rPr>
          <w:lang w:val="en-CA"/>
        </w:rPr>
        <w:t>did</w:t>
      </w:r>
      <w:r>
        <w:rPr>
          <w:rFonts w:ascii="MS Gothic" w:hAnsi="MS Gothic" w:cs="MS Gothic"/>
          <w:lang w:val="en-CA"/>
        </w:rPr>
        <w:t>␣</w:t>
      </w:r>
      <w:r>
        <w:rPr>
          <w:lang w:val="en-CA"/>
        </w:rPr>
        <w:t>not</w:t>
      </w:r>
      <w:r>
        <w:rPr>
          <w:rFonts w:ascii="MS Gothic" w:hAnsi="MS Gothic" w:cs="MS Gothic"/>
          <w:lang w:val="en-CA"/>
        </w:rPr>
        <w:t>␣</w:t>
      </w:r>
      <w:r>
        <w:rPr>
          <w:lang w:val="en-CA"/>
        </w:rPr>
        <w:t>exist</w:t>
      </w:r>
      <w:proofErr w:type="spellEnd"/>
      <w:r>
        <w:rPr>
          <w:lang w:val="en-CA"/>
        </w:rPr>
        <w:t>,</w:t>
      </w:r>
      <w:r>
        <w:rPr>
          <w:rFonts w:ascii="MS Gothic" w:hAnsi="MS Gothic" w:cs="MS Gothic"/>
          <w:lang w:val="en-CA"/>
        </w:rPr>
        <w:t>␣</w:t>
      </w:r>
      <w:proofErr w:type="spellStart"/>
      <w:r>
        <w:rPr>
          <w:lang w:val="en-CA"/>
        </w:rPr>
        <w:t>attempting</w:t>
      </w:r>
      <w:r>
        <w:rPr>
          <w:rFonts w:ascii="MS Gothic" w:hAnsi="MS Gothic" w:cs="MS Gothic"/>
          <w:lang w:val="en-CA"/>
        </w:rPr>
        <w:t>␣</w:t>
      </w:r>
      <w:r>
        <w:rPr>
          <w:lang w:val="en-CA"/>
        </w:rPr>
        <w:t>to</w:t>
      </w:r>
      <w:r>
        <w:rPr>
          <w:rFonts w:ascii="MS Gothic" w:hAnsi="MS Gothic" w:cs="MS Gothic"/>
          <w:lang w:val="en-CA"/>
        </w:rPr>
        <w:t>␣</w:t>
      </w:r>
      <w:r>
        <w:rPr>
          <w:lang w:val="en-CA"/>
        </w:rPr>
        <w:t>create</w:t>
      </w:r>
      <w:r>
        <w:rPr>
          <w:rFonts w:ascii="MS Gothic" w:hAnsi="MS Gothic" w:cs="MS Gothic"/>
          <w:lang w:val="en-CA"/>
        </w:rPr>
        <w:t>␣</w:t>
      </w:r>
      <w:r>
        <w:rPr>
          <w:lang w:val="en-CA"/>
        </w:rPr>
        <w:t>it</w:t>
      </w:r>
      <w:proofErr w:type="spellEnd"/>
      <w:r>
        <w:rPr>
          <w:lang w:val="en-CA"/>
        </w:rPr>
        <w:t>..." </w:t>
      </w:r>
      <w:r>
        <w:rPr>
          <w:lang w:val="en-CA"/>
        </w:rPr>
        <w:br/>
      </w:r>
      <w:bookmarkStart w:id="1322" w:name="x1-18033r32"/>
      <w:bookmarkEnd w:id="1322"/>
      <w:r>
        <w:rPr>
          <w:lang w:val="en-CA"/>
        </w:rPr>
        <w:t>    </w:t>
      </w:r>
      <w:proofErr w:type="spellStart"/>
      <w:r>
        <w:rPr>
          <w:lang w:val="en-CA"/>
        </w:rPr>
        <w:t>os.makedirs</w:t>
      </w:r>
      <w:proofErr w:type="spellEnd"/>
      <w:r>
        <w:rPr>
          <w:lang w:val="en-CA"/>
        </w:rPr>
        <w:t>(</w:t>
      </w:r>
      <w:proofErr w:type="spellStart"/>
      <w:r>
        <w:rPr>
          <w:lang w:val="en-CA"/>
        </w:rPr>
        <w:t>somePath</w:t>
      </w:r>
      <w:proofErr w:type="spellEnd"/>
      <w:r>
        <w:rPr>
          <w:lang w:val="en-CA"/>
        </w:rPr>
        <w:t>) </w:t>
      </w:r>
      <w:r>
        <w:rPr>
          <w:lang w:val="en-CA"/>
        </w:rPr>
        <w:br/>
      </w:r>
      <w:bookmarkStart w:id="1323" w:name="x1-18034r33"/>
      <w:bookmarkEnd w:id="1323"/>
      <w:r>
        <w:rPr>
          <w:lang w:val="en-CA"/>
        </w:rPr>
        <w:t>    return </w:t>
      </w:r>
      <w:proofErr w:type="spellStart"/>
      <w:r>
        <w:rPr>
          <w:lang w:val="en-CA"/>
        </w:rPr>
        <w:t>os.path.exists</w:t>
      </w:r>
      <w:proofErr w:type="spellEnd"/>
      <w:r>
        <w:rPr>
          <w:lang w:val="en-CA"/>
        </w:rPr>
        <w:t>(</w:t>
      </w:r>
      <w:proofErr w:type="spellStart"/>
      <w:r>
        <w:rPr>
          <w:lang w:val="en-CA"/>
        </w:rPr>
        <w:t>somePath</w:t>
      </w:r>
      <w:proofErr w:type="spellEnd"/>
      <w:r>
        <w:rPr>
          <w:lang w:val="en-CA"/>
        </w:rPr>
        <w:t>) </w:t>
      </w:r>
      <w:r>
        <w:rPr>
          <w:lang w:val="en-CA"/>
        </w:rPr>
        <w:br/>
      </w:r>
      <w:bookmarkStart w:id="1324" w:name="x1-18035r34"/>
      <w:bookmarkEnd w:id="1324"/>
      <w:r>
        <w:rPr>
          <w:lang w:val="en-CA"/>
        </w:rPr>
        <w:t> </w:t>
      </w:r>
      <w:r>
        <w:rPr>
          <w:lang w:val="en-CA"/>
        </w:rPr>
        <w:br/>
      </w:r>
      <w:bookmarkStart w:id="1325" w:name="x1-18036r35"/>
      <w:bookmarkEnd w:id="1325"/>
      <w:r>
        <w:rPr>
          <w:lang w:val="en-CA"/>
        </w:rPr>
        <w:t> </w:t>
      </w:r>
      <w:r>
        <w:rPr>
          <w:lang w:val="en-CA"/>
        </w:rPr>
        <w:br/>
      </w:r>
      <w:bookmarkStart w:id="1326" w:name="x1-18037r36"/>
      <w:bookmarkEnd w:id="1326"/>
      <w:r>
        <w:rPr>
          <w:lang w:val="en-CA"/>
        </w:rPr>
        <w:t>## input </w:t>
      </w:r>
      <w:proofErr w:type="spellStart"/>
      <w:r>
        <w:rPr>
          <w:lang w:val="en-CA"/>
        </w:rPr>
        <w:t>dict</w:t>
      </w:r>
      <w:proofErr w:type="spellEnd"/>
      <w:r>
        <w:rPr>
          <w:lang w:val="en-CA"/>
        </w:rPr>
        <w:t> </w:t>
      </w:r>
      <w:r>
        <w:rPr>
          <w:lang w:val="en-CA"/>
        </w:rPr>
        <w:br/>
      </w:r>
      <w:bookmarkStart w:id="1327" w:name="x1-18038r37"/>
      <w:bookmarkEnd w:id="1327"/>
      <w:r>
        <w:rPr>
          <w:lang w:val="en-CA"/>
        </w:rPr>
        <w:t>## ie {"valueDifference": "withinTwentyPercent","valueCounts": "bothNonZero"} </w:t>
      </w:r>
      <w:r>
        <w:rPr>
          <w:lang w:val="en-CA"/>
        </w:rPr>
        <w:br/>
      </w:r>
      <w:bookmarkStart w:id="1328" w:name="x1-18039r38"/>
      <w:bookmarkEnd w:id="1328"/>
      <w:r>
        <w:rPr>
          <w:lang w:val="en-CA"/>
        </w:rPr>
        <w:t> </w:t>
      </w:r>
      <w:r>
        <w:rPr>
          <w:lang w:val="en-CA"/>
        </w:rPr>
        <w:br/>
      </w:r>
      <w:bookmarkStart w:id="1329" w:name="x1-18040r39"/>
      <w:bookmarkEnd w:id="1329"/>
      <w:proofErr w:type="spellStart"/>
      <w:r>
        <w:rPr>
          <w:lang w:val="en-CA"/>
        </w:rPr>
        <w:t>def</w:t>
      </w:r>
      <w:proofErr w:type="spellEnd"/>
      <w:r>
        <w:rPr>
          <w:lang w:val="en-CA"/>
        </w:rPr>
        <w:t> </w:t>
      </w:r>
      <w:proofErr w:type="spellStart"/>
      <w:r>
        <w:rPr>
          <w:lang w:val="en-CA"/>
        </w:rPr>
        <w:t>populateConditionsDict</w:t>
      </w:r>
      <w:proofErr w:type="spellEnd"/>
      <w:r>
        <w:rPr>
          <w:lang w:val="en-CA"/>
        </w:rPr>
        <w:t>(</w:t>
      </w:r>
      <w:proofErr w:type="spellStart"/>
      <w:r>
        <w:rPr>
          <w:lang w:val="en-CA"/>
        </w:rPr>
        <w:t>inputDict</w:t>
      </w:r>
      <w:proofErr w:type="spellEnd"/>
      <w:r>
        <w:rPr>
          <w:lang w:val="en-CA"/>
        </w:rPr>
        <w:t>): </w:t>
      </w:r>
      <w:r>
        <w:rPr>
          <w:lang w:val="en-CA"/>
        </w:rPr>
        <w:br/>
      </w:r>
      <w:bookmarkStart w:id="1330" w:name="x1-18041r40"/>
      <w:bookmarkEnd w:id="1330"/>
      <w:r>
        <w:rPr>
          <w:lang w:val="en-CA"/>
        </w:rPr>
        <w:t>  if("</w:t>
      </w:r>
      <w:proofErr w:type="spellStart"/>
      <w:r>
        <w:rPr>
          <w:lang w:val="en-CA"/>
        </w:rPr>
        <w:t>valueDifference</w:t>
      </w:r>
      <w:proofErr w:type="spellEnd"/>
      <w:r>
        <w:rPr>
          <w:lang w:val="en-CA"/>
        </w:rPr>
        <w:t>" not in </w:t>
      </w:r>
      <w:proofErr w:type="spellStart"/>
      <w:r>
        <w:rPr>
          <w:lang w:val="en-CA"/>
        </w:rPr>
        <w:t>inputDict</w:t>
      </w:r>
      <w:proofErr w:type="spellEnd"/>
      <w:r>
        <w:rPr>
          <w:lang w:val="en-CA"/>
        </w:rPr>
        <w:t>): </w:t>
      </w:r>
      <w:r>
        <w:rPr>
          <w:lang w:val="en-CA"/>
        </w:rPr>
        <w:br/>
      </w:r>
      <w:bookmarkStart w:id="1331" w:name="x1-18042r41"/>
      <w:bookmarkEnd w:id="1331"/>
      <w:r>
        <w:rPr>
          <w:lang w:val="en-CA"/>
        </w:rPr>
        <w:t>    </w:t>
      </w:r>
      <w:proofErr w:type="spellStart"/>
      <w:r>
        <w:rPr>
          <w:lang w:val="en-CA"/>
        </w:rPr>
        <w:t>inputDict</w:t>
      </w:r>
      <w:proofErr w:type="spellEnd"/>
      <w:r>
        <w:rPr>
          <w:lang w:val="en-CA"/>
        </w:rPr>
        <w:t>["</w:t>
      </w:r>
      <w:proofErr w:type="spellStart"/>
      <w:r>
        <w:rPr>
          <w:lang w:val="en-CA"/>
        </w:rPr>
        <w:t>valueDifference</w:t>
      </w:r>
      <w:proofErr w:type="spellEnd"/>
      <w:r>
        <w:rPr>
          <w:lang w:val="en-CA"/>
        </w:rPr>
        <w:t>"] = "any" </w:t>
      </w:r>
      <w:r>
        <w:rPr>
          <w:lang w:val="en-CA"/>
        </w:rPr>
        <w:br/>
      </w:r>
      <w:bookmarkStart w:id="1332" w:name="x1-18043r42"/>
      <w:bookmarkEnd w:id="1332"/>
      <w:r>
        <w:rPr>
          <w:lang w:val="en-CA"/>
        </w:rPr>
        <w:t>  if("</w:t>
      </w:r>
      <w:proofErr w:type="spellStart"/>
      <w:r>
        <w:rPr>
          <w:lang w:val="en-CA"/>
        </w:rPr>
        <w:t>valueCounts</w:t>
      </w:r>
      <w:proofErr w:type="spellEnd"/>
      <w:r>
        <w:rPr>
          <w:lang w:val="en-CA"/>
        </w:rPr>
        <w:t>" not in </w:t>
      </w:r>
      <w:proofErr w:type="spellStart"/>
      <w:r>
        <w:rPr>
          <w:lang w:val="en-CA"/>
        </w:rPr>
        <w:t>inputDict</w:t>
      </w:r>
      <w:proofErr w:type="spellEnd"/>
      <w:r>
        <w:rPr>
          <w:lang w:val="en-CA"/>
        </w:rPr>
        <w:t>): </w:t>
      </w:r>
      <w:r>
        <w:rPr>
          <w:lang w:val="en-CA"/>
        </w:rPr>
        <w:br/>
      </w:r>
      <w:bookmarkStart w:id="1333" w:name="x1-18044r43"/>
      <w:bookmarkEnd w:id="1333"/>
      <w:r>
        <w:rPr>
          <w:lang w:val="en-CA"/>
        </w:rPr>
        <w:t>    </w:t>
      </w:r>
      <w:proofErr w:type="spellStart"/>
      <w:r>
        <w:rPr>
          <w:lang w:val="en-CA"/>
        </w:rPr>
        <w:t>inputDict</w:t>
      </w:r>
      <w:proofErr w:type="spellEnd"/>
      <w:r>
        <w:rPr>
          <w:lang w:val="en-CA"/>
        </w:rPr>
        <w:t>["</w:t>
      </w:r>
      <w:proofErr w:type="spellStart"/>
      <w:r>
        <w:rPr>
          <w:lang w:val="en-CA"/>
        </w:rPr>
        <w:t>valueCounts</w:t>
      </w:r>
      <w:proofErr w:type="spellEnd"/>
      <w:r>
        <w:rPr>
          <w:lang w:val="en-CA"/>
        </w:rPr>
        <w:t>"] = "any" </w:t>
      </w:r>
      <w:r>
        <w:rPr>
          <w:lang w:val="en-CA"/>
        </w:rPr>
        <w:br/>
      </w:r>
      <w:bookmarkStart w:id="1334" w:name="x1-18045r44"/>
      <w:bookmarkEnd w:id="1334"/>
      <w:r>
        <w:rPr>
          <w:lang w:val="en-CA"/>
        </w:rPr>
        <w:t>  return </w:t>
      </w:r>
      <w:proofErr w:type="spellStart"/>
      <w:r>
        <w:rPr>
          <w:lang w:val="en-CA"/>
        </w:rPr>
        <w:t>inputDict</w:t>
      </w:r>
      <w:proofErr w:type="spellEnd"/>
      <w:r>
        <w:rPr>
          <w:lang w:val="en-CA"/>
        </w:rPr>
        <w:t> </w:t>
      </w:r>
      <w:r>
        <w:rPr>
          <w:lang w:val="en-CA"/>
        </w:rPr>
        <w:br/>
      </w:r>
      <w:bookmarkStart w:id="1335" w:name="x1-18046r45"/>
      <w:bookmarkEnd w:id="1335"/>
      <w:r>
        <w:rPr>
          <w:lang w:val="en-CA"/>
        </w:rPr>
        <w:t>  ## technically it mutates the </w:t>
      </w:r>
      <w:proofErr w:type="spellStart"/>
      <w:r>
        <w:rPr>
          <w:lang w:val="en-CA"/>
        </w:rPr>
        <w:t>dict</w:t>
      </w:r>
      <w:proofErr w:type="spellEnd"/>
      <w:r>
        <w:rPr>
          <w:lang w:val="en-CA"/>
        </w:rPr>
        <w:t>, but this is ok too </w:t>
      </w:r>
      <w:r>
        <w:rPr>
          <w:lang w:val="en-CA"/>
        </w:rPr>
        <w:br/>
      </w:r>
      <w:bookmarkStart w:id="1336" w:name="x1-18047r46"/>
      <w:bookmarkEnd w:id="1336"/>
      <w:r>
        <w:rPr>
          <w:lang w:val="en-CA"/>
        </w:rPr>
        <w:t> </w:t>
      </w:r>
      <w:r>
        <w:rPr>
          <w:lang w:val="en-CA"/>
        </w:rPr>
        <w:br/>
      </w:r>
      <w:bookmarkStart w:id="1337" w:name="x1-18048r47"/>
      <w:bookmarkEnd w:id="1337"/>
      <w:proofErr w:type="spellStart"/>
      <w:r>
        <w:rPr>
          <w:lang w:val="en-CA"/>
        </w:rPr>
        <w:t>def</w:t>
      </w:r>
      <w:proofErr w:type="spellEnd"/>
      <w:r>
        <w:rPr>
          <w:lang w:val="en-CA"/>
        </w:rPr>
        <w:t> </w:t>
      </w:r>
      <w:proofErr w:type="spellStart"/>
      <w:r>
        <w:rPr>
          <w:lang w:val="en-CA"/>
        </w:rPr>
        <w:t>getCurrentSettingOptions</w:t>
      </w:r>
      <w:proofErr w:type="spellEnd"/>
      <w:r>
        <w:rPr>
          <w:lang w:val="en-CA"/>
        </w:rPr>
        <w:t>(): </w:t>
      </w:r>
      <w:r>
        <w:rPr>
          <w:lang w:val="en-CA"/>
        </w:rPr>
        <w:br/>
      </w:r>
      <w:bookmarkStart w:id="1338" w:name="x1-18049r48"/>
      <w:bookmarkEnd w:id="1338"/>
      <w:r>
        <w:rPr>
          <w:lang w:val="en-CA"/>
        </w:rPr>
        <w:t>  return [ "</w:t>
      </w:r>
      <w:proofErr w:type="spellStart"/>
      <w:r>
        <w:rPr>
          <w:lang w:val="en-CA"/>
        </w:rPr>
        <w:t>valueCounts</w:t>
      </w:r>
      <w:proofErr w:type="spellEnd"/>
      <w:r>
        <w:rPr>
          <w:lang w:val="en-CA"/>
        </w:rPr>
        <w:t>", "</w:t>
      </w:r>
      <w:proofErr w:type="spellStart"/>
      <w:r>
        <w:rPr>
          <w:lang w:val="en-CA"/>
        </w:rPr>
        <w:t>valueDifference</w:t>
      </w:r>
      <w:proofErr w:type="spellEnd"/>
      <w:r>
        <w:rPr>
          <w:lang w:val="en-CA"/>
        </w:rPr>
        <w:t>"] </w:t>
      </w:r>
      <w:r>
        <w:rPr>
          <w:lang w:val="en-CA"/>
        </w:rPr>
        <w:br/>
      </w:r>
      <w:bookmarkStart w:id="1339" w:name="x1-18050r49"/>
      <w:bookmarkEnd w:id="1339"/>
      <w:r>
        <w:rPr>
          <w:lang w:val="en-CA"/>
        </w:rPr>
        <w:t> </w:t>
      </w:r>
      <w:r>
        <w:rPr>
          <w:lang w:val="en-CA"/>
        </w:rPr>
        <w:br/>
      </w:r>
      <w:bookmarkStart w:id="1340" w:name="x1-18051r50"/>
      <w:bookmarkEnd w:id="1340"/>
      <w:r>
        <w:rPr>
          <w:lang w:val="en-CA"/>
        </w:rPr>
        <w:t> </w:t>
      </w:r>
      <w:r>
        <w:rPr>
          <w:lang w:val="en-CA"/>
        </w:rPr>
        <w:br/>
      </w:r>
      <w:bookmarkStart w:id="1341" w:name="x1-18052r51"/>
      <w:bookmarkEnd w:id="1341"/>
      <w:r>
        <w:rPr>
          <w:lang w:val="en-CA"/>
        </w:rPr>
        <w:t> </w:t>
      </w:r>
      <w:r>
        <w:rPr>
          <w:lang w:val="en-CA"/>
        </w:rPr>
        <w:br/>
      </w:r>
      <w:bookmarkStart w:id="1342" w:name="x1-18053r52"/>
      <w:bookmarkEnd w:id="1342"/>
      <w:proofErr w:type="spellStart"/>
      <w:r>
        <w:rPr>
          <w:lang w:val="en-CA"/>
        </w:rPr>
        <w:t>def</w:t>
      </w:r>
      <w:proofErr w:type="spellEnd"/>
      <w:r>
        <w:rPr>
          <w:lang w:val="en-CA"/>
        </w:rPr>
        <w:t> </w:t>
      </w:r>
      <w:proofErr w:type="spellStart"/>
      <w:r>
        <w:rPr>
          <w:lang w:val="en-CA"/>
        </w:rPr>
        <w:t>mergeConfidenceIntervals</w:t>
      </w:r>
      <w:proofErr w:type="spellEnd"/>
      <w:r>
        <w:rPr>
          <w:lang w:val="en-CA"/>
        </w:rPr>
        <w:t>(</w:t>
      </w:r>
      <w:proofErr w:type="spellStart"/>
      <w:r>
        <w:rPr>
          <w:lang w:val="en-CA"/>
        </w:rPr>
        <w:t>intervalA</w:t>
      </w:r>
      <w:proofErr w:type="spellEnd"/>
      <w:r>
        <w:rPr>
          <w:lang w:val="en-CA"/>
        </w:rPr>
        <w:t>, </w:t>
      </w:r>
      <w:proofErr w:type="spellStart"/>
      <w:r>
        <w:rPr>
          <w:lang w:val="en-CA"/>
        </w:rPr>
        <w:t>intervalB</w:t>
      </w:r>
      <w:proofErr w:type="spellEnd"/>
      <w:r>
        <w:rPr>
          <w:lang w:val="en-CA"/>
        </w:rPr>
        <w:t>): </w:t>
      </w:r>
      <w:r>
        <w:rPr>
          <w:lang w:val="en-CA"/>
        </w:rPr>
        <w:br/>
      </w:r>
      <w:bookmarkStart w:id="1343" w:name="x1-18054r53"/>
      <w:bookmarkEnd w:id="1343"/>
      <w:r>
        <w:rPr>
          <w:lang w:val="en-CA"/>
        </w:rPr>
        <w:t> </w:t>
      </w:r>
      <w:r>
        <w:rPr>
          <w:lang w:val="en-CA"/>
        </w:rPr>
        <w:br/>
      </w:r>
      <w:bookmarkStart w:id="1344" w:name="x1-18055r54"/>
      <w:bookmarkEnd w:id="1344"/>
      <w:r>
        <w:rPr>
          <w:lang w:val="en-CA"/>
        </w:rPr>
        <w:t>  if(</w:t>
      </w:r>
      <w:proofErr w:type="spellStart"/>
      <w:r>
        <w:rPr>
          <w:lang w:val="en-CA"/>
        </w:rPr>
        <w:t>intervalA</w:t>
      </w:r>
      <w:proofErr w:type="spellEnd"/>
      <w:r>
        <w:rPr>
          <w:lang w:val="en-CA"/>
        </w:rPr>
        <w:t>["start"] &gt; </w:t>
      </w:r>
      <w:proofErr w:type="spellStart"/>
      <w:r>
        <w:rPr>
          <w:lang w:val="en-CA"/>
        </w:rPr>
        <w:t>intervalA</w:t>
      </w:r>
      <w:proofErr w:type="spellEnd"/>
      <w:r>
        <w:rPr>
          <w:lang w:val="en-CA"/>
        </w:rPr>
        <w:t>["end"]): </w:t>
      </w:r>
      <w:r>
        <w:rPr>
          <w:lang w:val="en-CA"/>
        </w:rPr>
        <w:br/>
      </w:r>
      <w:bookmarkStart w:id="1345" w:name="x1-18056r55"/>
      <w:bookmarkEnd w:id="1345"/>
      <w:r>
        <w:rPr>
          <w:lang w:val="en-CA"/>
        </w:rPr>
        <w:t>    </w:t>
      </w:r>
      <w:proofErr w:type="spellStart"/>
      <w:r>
        <w:rPr>
          <w:lang w:val="en-CA"/>
        </w:rPr>
        <w:t>realStart</w:t>
      </w:r>
      <w:proofErr w:type="spellEnd"/>
      <w:r>
        <w:rPr>
          <w:lang w:val="en-CA"/>
        </w:rPr>
        <w:t> = </w:t>
      </w:r>
      <w:proofErr w:type="spellStart"/>
      <w:r>
        <w:rPr>
          <w:lang w:val="en-CA"/>
        </w:rPr>
        <w:t>intervalA</w:t>
      </w:r>
      <w:proofErr w:type="spellEnd"/>
      <w:r>
        <w:rPr>
          <w:lang w:val="en-CA"/>
        </w:rPr>
        <w:t>["end"] </w:t>
      </w:r>
      <w:r>
        <w:rPr>
          <w:lang w:val="en-CA"/>
        </w:rPr>
        <w:br/>
      </w:r>
      <w:bookmarkStart w:id="1346" w:name="x1-18057r56"/>
      <w:bookmarkEnd w:id="1346"/>
      <w:r>
        <w:rPr>
          <w:lang w:val="en-CA"/>
        </w:rPr>
        <w:t>    </w:t>
      </w:r>
      <w:proofErr w:type="spellStart"/>
      <w:r>
        <w:rPr>
          <w:lang w:val="en-CA"/>
        </w:rPr>
        <w:t>realEnd</w:t>
      </w:r>
      <w:proofErr w:type="spellEnd"/>
      <w:r>
        <w:rPr>
          <w:lang w:val="en-CA"/>
        </w:rPr>
        <w:t> = </w:t>
      </w:r>
      <w:proofErr w:type="spellStart"/>
      <w:r>
        <w:rPr>
          <w:lang w:val="en-CA"/>
        </w:rPr>
        <w:t>intervalA</w:t>
      </w:r>
      <w:proofErr w:type="spellEnd"/>
      <w:r>
        <w:rPr>
          <w:lang w:val="en-CA"/>
        </w:rPr>
        <w:t>["start"] </w:t>
      </w:r>
      <w:r>
        <w:rPr>
          <w:lang w:val="en-CA"/>
        </w:rPr>
        <w:br/>
      </w:r>
      <w:bookmarkStart w:id="1347" w:name="x1-18058r57"/>
      <w:bookmarkEnd w:id="1347"/>
      <w:r>
        <w:rPr>
          <w:lang w:val="en-CA"/>
        </w:rPr>
        <w:t>    </w:t>
      </w:r>
      <w:proofErr w:type="spellStart"/>
      <w:r>
        <w:rPr>
          <w:lang w:val="en-CA"/>
        </w:rPr>
        <w:t>intervalA</w:t>
      </w:r>
      <w:proofErr w:type="spellEnd"/>
      <w:r>
        <w:rPr>
          <w:lang w:val="en-CA"/>
        </w:rPr>
        <w:t> = {"start": </w:t>
      </w:r>
      <w:proofErr w:type="spellStart"/>
      <w:r>
        <w:rPr>
          <w:lang w:val="en-CA"/>
        </w:rPr>
        <w:t>realStart</w:t>
      </w:r>
      <w:proofErr w:type="spellEnd"/>
      <w:r>
        <w:rPr>
          <w:lang w:val="en-CA"/>
        </w:rPr>
        <w:t>, "end": </w:t>
      </w:r>
      <w:proofErr w:type="spellStart"/>
      <w:r>
        <w:rPr>
          <w:lang w:val="en-CA"/>
        </w:rPr>
        <w:t>realEnd</w:t>
      </w:r>
      <w:proofErr w:type="spellEnd"/>
      <w:r>
        <w:rPr>
          <w:lang w:val="en-CA"/>
        </w:rPr>
        <w:t>} </w:t>
      </w:r>
      <w:r>
        <w:rPr>
          <w:lang w:val="en-CA"/>
        </w:rPr>
        <w:br/>
      </w:r>
      <w:bookmarkStart w:id="1348" w:name="x1-18059r58"/>
      <w:bookmarkEnd w:id="1348"/>
      <w:r>
        <w:rPr>
          <w:lang w:val="en-CA"/>
        </w:rPr>
        <w:t> </w:t>
      </w:r>
      <w:r>
        <w:rPr>
          <w:lang w:val="en-CA"/>
        </w:rPr>
        <w:br/>
      </w:r>
      <w:bookmarkStart w:id="1349" w:name="x1-18060r59"/>
      <w:bookmarkEnd w:id="1349"/>
      <w:r>
        <w:rPr>
          <w:lang w:val="en-CA"/>
        </w:rPr>
        <w:t>  if(</w:t>
      </w:r>
      <w:proofErr w:type="spellStart"/>
      <w:r>
        <w:rPr>
          <w:lang w:val="en-CA"/>
        </w:rPr>
        <w:t>intervalB</w:t>
      </w:r>
      <w:proofErr w:type="spellEnd"/>
      <w:r>
        <w:rPr>
          <w:lang w:val="en-CA"/>
        </w:rPr>
        <w:t>["start"] &gt; </w:t>
      </w:r>
      <w:proofErr w:type="spellStart"/>
      <w:r>
        <w:rPr>
          <w:lang w:val="en-CA"/>
        </w:rPr>
        <w:t>intervalB</w:t>
      </w:r>
      <w:proofErr w:type="spellEnd"/>
      <w:r>
        <w:rPr>
          <w:lang w:val="en-CA"/>
        </w:rPr>
        <w:t>["end"]): </w:t>
      </w:r>
      <w:r>
        <w:rPr>
          <w:lang w:val="en-CA"/>
        </w:rPr>
        <w:br/>
      </w:r>
      <w:bookmarkStart w:id="1350" w:name="x1-18061r60"/>
      <w:bookmarkEnd w:id="1350"/>
      <w:r>
        <w:rPr>
          <w:lang w:val="en-CA"/>
        </w:rPr>
        <w:t>    </w:t>
      </w:r>
      <w:proofErr w:type="spellStart"/>
      <w:r>
        <w:rPr>
          <w:lang w:val="en-CA"/>
        </w:rPr>
        <w:t>realStart</w:t>
      </w:r>
      <w:proofErr w:type="spellEnd"/>
      <w:r>
        <w:rPr>
          <w:lang w:val="en-CA"/>
        </w:rPr>
        <w:t> = </w:t>
      </w:r>
      <w:proofErr w:type="spellStart"/>
      <w:r>
        <w:rPr>
          <w:lang w:val="en-CA"/>
        </w:rPr>
        <w:t>intervalB</w:t>
      </w:r>
      <w:proofErr w:type="spellEnd"/>
      <w:r>
        <w:rPr>
          <w:lang w:val="en-CA"/>
        </w:rPr>
        <w:t>["end"] </w:t>
      </w:r>
      <w:r>
        <w:rPr>
          <w:lang w:val="en-CA"/>
        </w:rPr>
        <w:br/>
      </w:r>
      <w:bookmarkStart w:id="1351" w:name="x1-18062r61"/>
      <w:bookmarkEnd w:id="1351"/>
      <w:r>
        <w:rPr>
          <w:lang w:val="en-CA"/>
        </w:rPr>
        <w:t>    </w:t>
      </w:r>
      <w:proofErr w:type="spellStart"/>
      <w:r>
        <w:rPr>
          <w:lang w:val="en-CA"/>
        </w:rPr>
        <w:t>realEnd</w:t>
      </w:r>
      <w:proofErr w:type="spellEnd"/>
      <w:r>
        <w:rPr>
          <w:lang w:val="en-CA"/>
        </w:rPr>
        <w:t> = </w:t>
      </w:r>
      <w:proofErr w:type="spellStart"/>
      <w:r>
        <w:rPr>
          <w:lang w:val="en-CA"/>
        </w:rPr>
        <w:t>intervalB</w:t>
      </w:r>
      <w:proofErr w:type="spellEnd"/>
      <w:r>
        <w:rPr>
          <w:lang w:val="en-CA"/>
        </w:rPr>
        <w:t>["start"] </w:t>
      </w:r>
      <w:r>
        <w:rPr>
          <w:lang w:val="en-CA"/>
        </w:rPr>
        <w:br/>
      </w:r>
      <w:bookmarkStart w:id="1352" w:name="x1-18063r62"/>
      <w:bookmarkEnd w:id="1352"/>
      <w:r>
        <w:rPr>
          <w:lang w:val="en-CA"/>
        </w:rPr>
        <w:t>    </w:t>
      </w:r>
      <w:proofErr w:type="spellStart"/>
      <w:r>
        <w:rPr>
          <w:lang w:val="en-CA"/>
        </w:rPr>
        <w:t>intervalB</w:t>
      </w:r>
      <w:proofErr w:type="spellEnd"/>
      <w:r>
        <w:rPr>
          <w:lang w:val="en-CA"/>
        </w:rPr>
        <w:t> = {"start": </w:t>
      </w:r>
      <w:proofErr w:type="spellStart"/>
      <w:r>
        <w:rPr>
          <w:lang w:val="en-CA"/>
        </w:rPr>
        <w:t>realStart</w:t>
      </w:r>
      <w:proofErr w:type="spellEnd"/>
      <w:r>
        <w:rPr>
          <w:lang w:val="en-CA"/>
        </w:rPr>
        <w:t>, "end": </w:t>
      </w:r>
      <w:proofErr w:type="spellStart"/>
      <w:r>
        <w:rPr>
          <w:lang w:val="en-CA"/>
        </w:rPr>
        <w:t>realEnd</w:t>
      </w:r>
      <w:proofErr w:type="spellEnd"/>
      <w:r>
        <w:rPr>
          <w:lang w:val="en-CA"/>
        </w:rPr>
        <w:t>} </w:t>
      </w:r>
      <w:r>
        <w:rPr>
          <w:lang w:val="en-CA"/>
        </w:rPr>
        <w:br/>
      </w:r>
      <w:bookmarkStart w:id="1353" w:name="x1-18064r63"/>
      <w:bookmarkEnd w:id="1353"/>
      <w:r>
        <w:rPr>
          <w:lang w:val="en-CA"/>
        </w:rPr>
        <w:t> </w:t>
      </w:r>
      <w:r>
        <w:rPr>
          <w:lang w:val="en-CA"/>
        </w:rPr>
        <w:br/>
      </w:r>
      <w:bookmarkStart w:id="1354" w:name="x1-18065r64"/>
      <w:bookmarkEnd w:id="1354"/>
      <w:r>
        <w:rPr>
          <w:lang w:val="en-CA"/>
        </w:rPr>
        <w:t>  if((intervalA["start"] &gt;= intervalB["end"]) or (intervalB["start"] &gt;= intervalA["end"])): </w:t>
      </w:r>
      <w:r>
        <w:rPr>
          <w:lang w:val="en-CA"/>
        </w:rPr>
        <w:br/>
      </w:r>
      <w:bookmarkStart w:id="1355" w:name="x1-18066r65"/>
      <w:bookmarkEnd w:id="1355"/>
      <w:r>
        <w:rPr>
          <w:lang w:val="en-CA"/>
        </w:rPr>
        <w:t>    return "</w:t>
      </w:r>
      <w:proofErr w:type="spellStart"/>
      <w:r>
        <w:rPr>
          <w:lang w:val="en-CA"/>
        </w:rPr>
        <w:t>No</w:t>
      </w:r>
      <w:r>
        <w:rPr>
          <w:rFonts w:ascii="MS Gothic" w:hAnsi="MS Gothic" w:cs="MS Gothic"/>
          <w:lang w:val="en-CA"/>
        </w:rPr>
        <w:t>␣</w:t>
      </w:r>
      <w:r>
        <w:rPr>
          <w:lang w:val="en-CA"/>
        </w:rPr>
        <w:t>overlap</w:t>
      </w:r>
      <w:proofErr w:type="spellEnd"/>
      <w:r>
        <w:rPr>
          <w:lang w:val="en-CA"/>
        </w:rPr>
        <w:t>" </w:t>
      </w:r>
      <w:r>
        <w:rPr>
          <w:lang w:val="en-CA"/>
        </w:rPr>
        <w:br/>
      </w:r>
      <w:bookmarkStart w:id="1356" w:name="x1-18067r66"/>
      <w:bookmarkEnd w:id="1356"/>
      <w:r>
        <w:rPr>
          <w:lang w:val="en-CA"/>
        </w:rPr>
        <w:t>  else: </w:t>
      </w:r>
      <w:r>
        <w:rPr>
          <w:lang w:val="en-CA"/>
        </w:rPr>
        <w:br/>
      </w:r>
      <w:bookmarkStart w:id="1357" w:name="x1-18068r67"/>
      <w:bookmarkEnd w:id="1357"/>
      <w:r>
        <w:rPr>
          <w:lang w:val="en-CA"/>
        </w:rPr>
        <w:lastRenderedPageBreak/>
        <w:t>    ## some overlap </w:t>
      </w:r>
      <w:r>
        <w:rPr>
          <w:lang w:val="en-CA"/>
        </w:rPr>
        <w:br/>
      </w:r>
      <w:bookmarkStart w:id="1358" w:name="x1-18069r68"/>
      <w:bookmarkEnd w:id="1358"/>
      <w:r>
        <w:rPr>
          <w:lang w:val="en-CA"/>
        </w:rPr>
        <w:t>    if((intervalB["start"] &lt; intervalA["start"]) and (intervalB["end"] &lt; intervalA["end"])): </w:t>
      </w:r>
      <w:r>
        <w:rPr>
          <w:lang w:val="en-CA"/>
        </w:rPr>
        <w:br/>
      </w:r>
      <w:bookmarkStart w:id="1359" w:name="x1-18070r69"/>
      <w:bookmarkEnd w:id="1359"/>
      <w:r>
        <w:rPr>
          <w:lang w:val="en-CA"/>
        </w:rPr>
        <w:t>      ##print "case 1" </w:t>
      </w:r>
      <w:r>
        <w:rPr>
          <w:lang w:val="en-CA"/>
        </w:rPr>
        <w:br/>
      </w:r>
      <w:bookmarkStart w:id="1360" w:name="x1-18071r70"/>
      <w:bookmarkEnd w:id="1360"/>
      <w:r>
        <w:rPr>
          <w:lang w:val="en-CA"/>
        </w:rPr>
        <w:t>      return (</w:t>
      </w:r>
      <w:proofErr w:type="spellStart"/>
      <w:r>
        <w:rPr>
          <w:lang w:val="en-CA"/>
        </w:rPr>
        <w:t>intervalA</w:t>
      </w:r>
      <w:proofErr w:type="spellEnd"/>
      <w:r>
        <w:rPr>
          <w:lang w:val="en-CA"/>
        </w:rPr>
        <w:t>["start"], </w:t>
      </w:r>
      <w:proofErr w:type="spellStart"/>
      <w:r>
        <w:rPr>
          <w:lang w:val="en-CA"/>
        </w:rPr>
        <w:t>intervalB</w:t>
      </w:r>
      <w:proofErr w:type="spellEnd"/>
      <w:r>
        <w:rPr>
          <w:lang w:val="en-CA"/>
        </w:rPr>
        <w:t>["end"]) </w:t>
      </w:r>
      <w:r>
        <w:rPr>
          <w:lang w:val="en-CA"/>
        </w:rPr>
        <w:br/>
      </w:r>
      <w:bookmarkStart w:id="1361" w:name="x1-18072r71"/>
      <w:bookmarkEnd w:id="1361"/>
      <w:r>
        <w:rPr>
          <w:lang w:val="en-CA"/>
        </w:rPr>
        <w:t>    elif((intervalA["start"] &lt; intervalB["start"]) and (intervalA["end"] &lt; intervalB["end"])): </w:t>
      </w:r>
      <w:r>
        <w:rPr>
          <w:lang w:val="en-CA"/>
        </w:rPr>
        <w:br/>
      </w:r>
      <w:bookmarkStart w:id="1362" w:name="x1-18073r72"/>
      <w:bookmarkEnd w:id="1362"/>
      <w:r>
        <w:rPr>
          <w:lang w:val="en-CA"/>
        </w:rPr>
        <w:t>      ##print "case 2" </w:t>
      </w:r>
      <w:r>
        <w:rPr>
          <w:lang w:val="en-CA"/>
        </w:rPr>
        <w:br/>
      </w:r>
      <w:bookmarkStart w:id="1363" w:name="x1-18074r73"/>
      <w:bookmarkEnd w:id="1363"/>
      <w:r>
        <w:rPr>
          <w:lang w:val="en-CA"/>
        </w:rPr>
        <w:t>      return (</w:t>
      </w:r>
      <w:proofErr w:type="spellStart"/>
      <w:r>
        <w:rPr>
          <w:lang w:val="en-CA"/>
        </w:rPr>
        <w:t>intervalB</w:t>
      </w:r>
      <w:proofErr w:type="spellEnd"/>
      <w:r>
        <w:rPr>
          <w:lang w:val="en-CA"/>
        </w:rPr>
        <w:t>["start"], </w:t>
      </w:r>
      <w:proofErr w:type="spellStart"/>
      <w:r>
        <w:rPr>
          <w:lang w:val="en-CA"/>
        </w:rPr>
        <w:t>intervalA</w:t>
      </w:r>
      <w:proofErr w:type="spellEnd"/>
      <w:r>
        <w:rPr>
          <w:lang w:val="en-CA"/>
        </w:rPr>
        <w:t>["end"]) </w:t>
      </w:r>
      <w:r>
        <w:rPr>
          <w:lang w:val="en-CA"/>
        </w:rPr>
        <w:br/>
      </w:r>
      <w:bookmarkStart w:id="1364" w:name="x1-18075r74"/>
      <w:bookmarkEnd w:id="1364"/>
      <w:r>
        <w:rPr>
          <w:lang w:val="en-CA"/>
        </w:rPr>
        <w:t> </w:t>
      </w:r>
      <w:r>
        <w:rPr>
          <w:lang w:val="en-CA"/>
        </w:rPr>
        <w:br/>
      </w:r>
      <w:bookmarkStart w:id="1365" w:name="x1-18076r75"/>
      <w:bookmarkEnd w:id="1365"/>
      <w:r>
        <w:rPr>
          <w:lang w:val="en-CA"/>
        </w:rPr>
        <w:t>    elif((intervalB["start"] &gt; intervalA["start"]) and (intervalB["end"] &lt; intervalA["end"])): </w:t>
      </w:r>
      <w:r>
        <w:rPr>
          <w:lang w:val="en-CA"/>
        </w:rPr>
        <w:br/>
      </w:r>
      <w:bookmarkStart w:id="1366" w:name="x1-18077r76"/>
      <w:bookmarkEnd w:id="1366"/>
      <w:r>
        <w:rPr>
          <w:lang w:val="en-CA"/>
        </w:rPr>
        <w:t>      ##print "B contained case" </w:t>
      </w:r>
      <w:r>
        <w:rPr>
          <w:lang w:val="en-CA"/>
        </w:rPr>
        <w:br/>
      </w:r>
      <w:bookmarkStart w:id="1367" w:name="x1-18078r77"/>
      <w:bookmarkEnd w:id="1367"/>
      <w:r>
        <w:rPr>
          <w:lang w:val="en-CA"/>
        </w:rPr>
        <w:t>      return (</w:t>
      </w:r>
      <w:proofErr w:type="spellStart"/>
      <w:r>
        <w:rPr>
          <w:lang w:val="en-CA"/>
        </w:rPr>
        <w:t>intervalB</w:t>
      </w:r>
      <w:proofErr w:type="spellEnd"/>
      <w:r>
        <w:rPr>
          <w:lang w:val="en-CA"/>
        </w:rPr>
        <w:t>["start"], </w:t>
      </w:r>
      <w:proofErr w:type="spellStart"/>
      <w:r>
        <w:rPr>
          <w:lang w:val="en-CA"/>
        </w:rPr>
        <w:t>intervalB</w:t>
      </w:r>
      <w:proofErr w:type="spellEnd"/>
      <w:r>
        <w:rPr>
          <w:lang w:val="en-CA"/>
        </w:rPr>
        <w:t>["end"]) </w:t>
      </w:r>
      <w:r>
        <w:rPr>
          <w:lang w:val="en-CA"/>
        </w:rPr>
        <w:br/>
      </w:r>
      <w:bookmarkStart w:id="1368" w:name="x1-18079r78"/>
      <w:bookmarkEnd w:id="1368"/>
      <w:r>
        <w:rPr>
          <w:lang w:val="en-CA"/>
        </w:rPr>
        <w:t>    elif((intervalA["start"] &gt; intervalB["start"]) and (intervalA["end"] &lt; intervalB["end"])): </w:t>
      </w:r>
      <w:r>
        <w:rPr>
          <w:lang w:val="en-CA"/>
        </w:rPr>
        <w:br/>
      </w:r>
      <w:bookmarkStart w:id="1369" w:name="x1-18080r79"/>
      <w:bookmarkEnd w:id="1369"/>
      <w:r>
        <w:rPr>
          <w:lang w:val="en-CA"/>
        </w:rPr>
        <w:t>      ##print "A contained case" </w:t>
      </w:r>
      <w:r>
        <w:rPr>
          <w:lang w:val="en-CA"/>
        </w:rPr>
        <w:br/>
      </w:r>
      <w:bookmarkStart w:id="1370" w:name="x1-18081r80"/>
      <w:bookmarkEnd w:id="1370"/>
      <w:r>
        <w:rPr>
          <w:lang w:val="en-CA"/>
        </w:rPr>
        <w:t>      return (</w:t>
      </w:r>
      <w:proofErr w:type="spellStart"/>
      <w:r>
        <w:rPr>
          <w:lang w:val="en-CA"/>
        </w:rPr>
        <w:t>intervalA</w:t>
      </w:r>
      <w:proofErr w:type="spellEnd"/>
      <w:r>
        <w:rPr>
          <w:lang w:val="en-CA"/>
        </w:rPr>
        <w:t>["start"], </w:t>
      </w:r>
      <w:proofErr w:type="spellStart"/>
      <w:r>
        <w:rPr>
          <w:lang w:val="en-CA"/>
        </w:rPr>
        <w:t>intervalA</w:t>
      </w:r>
      <w:proofErr w:type="spellEnd"/>
      <w:r>
        <w:rPr>
          <w:lang w:val="en-CA"/>
        </w:rPr>
        <w:t>["end"]) </w:t>
      </w:r>
      <w:r>
        <w:rPr>
          <w:lang w:val="en-CA"/>
        </w:rPr>
        <w:br/>
      </w:r>
      <w:bookmarkStart w:id="1371" w:name="x1-18082r81"/>
      <w:bookmarkEnd w:id="1371"/>
      <w:r>
        <w:rPr>
          <w:lang w:val="en-CA"/>
        </w:rPr>
        <w:t> </w:t>
      </w:r>
      <w:r>
        <w:rPr>
          <w:lang w:val="en-CA"/>
        </w:rPr>
        <w:br/>
      </w:r>
      <w:bookmarkStart w:id="1372" w:name="x1-18083r82"/>
      <w:bookmarkEnd w:id="1372"/>
      <w:r>
        <w:rPr>
          <w:lang w:val="en-CA"/>
        </w:rPr>
        <w:t> </w:t>
      </w:r>
      <w:r>
        <w:rPr>
          <w:lang w:val="en-CA"/>
        </w:rPr>
        <w:br/>
      </w:r>
      <w:bookmarkStart w:id="1373" w:name="x1-18084r83"/>
      <w:bookmarkEnd w:id="1373"/>
      <w:r>
        <w:rPr>
          <w:lang w:val="en-CA"/>
        </w:rPr>
        <w:t>if(__name__ == "__main__"): </w:t>
      </w:r>
      <w:r>
        <w:rPr>
          <w:lang w:val="en-CA"/>
        </w:rPr>
        <w:br/>
      </w:r>
      <w:bookmarkStart w:id="1374" w:name="x1-18085r84"/>
      <w:bookmarkEnd w:id="1374"/>
      <w:r>
        <w:rPr>
          <w:lang w:val="en-CA"/>
        </w:rPr>
        <w:t>  print convertListToRelativePath(["withinTwentyPercent", "baseFixedAt450", "gias"]) </w:t>
      </w:r>
      <w:r>
        <w:rPr>
          <w:lang w:val="en-CA"/>
        </w:rPr>
        <w:br/>
      </w:r>
      <w:bookmarkStart w:id="1375" w:name="x1-18086r85"/>
      <w:bookmarkEnd w:id="1375"/>
      <w:r>
        <w:rPr>
          <w:lang w:val="en-CA"/>
        </w:rPr>
        <w:t> </w:t>
      </w:r>
      <w:r>
        <w:rPr>
          <w:lang w:val="en-CA"/>
        </w:rPr>
        <w:br/>
      </w:r>
      <w:bookmarkStart w:id="1376" w:name="x1-18087r86"/>
      <w:bookmarkEnd w:id="1376"/>
      <w:r>
        <w:rPr>
          <w:lang w:val="en-CA"/>
        </w:rPr>
        <w:t>  forward = {’start’: 5.7478045853453503, ’end’: 13.427190249363679} </w:t>
      </w:r>
      <w:r>
        <w:rPr>
          <w:lang w:val="en-CA"/>
        </w:rPr>
        <w:br/>
      </w:r>
      <w:bookmarkStart w:id="1377" w:name="x1-18088r87"/>
      <w:bookmarkEnd w:id="1377"/>
      <w:r>
        <w:rPr>
          <w:lang w:val="en-CA"/>
        </w:rPr>
        <w:t>  reverse = {’start’: 8.9698781911037724, ’end’: 16.578153894106137} </w:t>
      </w:r>
      <w:r>
        <w:rPr>
          <w:lang w:val="en-CA"/>
        </w:rPr>
        <w:br/>
      </w:r>
      <w:bookmarkStart w:id="1378" w:name="x1-18089r88"/>
      <w:bookmarkEnd w:id="1378"/>
      <w:r>
        <w:rPr>
          <w:lang w:val="en-CA"/>
        </w:rPr>
        <w:t>  print </w:t>
      </w:r>
      <w:proofErr w:type="spellStart"/>
      <w:r>
        <w:rPr>
          <w:lang w:val="en-CA"/>
        </w:rPr>
        <w:t>mergeConfidenceIntervals</w:t>
      </w:r>
      <w:proofErr w:type="spellEnd"/>
      <w:r>
        <w:rPr>
          <w:lang w:val="en-CA"/>
        </w:rPr>
        <w:t>(forward, reverse) </w:t>
      </w:r>
      <w:r>
        <w:rPr>
          <w:lang w:val="en-CA"/>
        </w:rPr>
        <w:br/>
      </w:r>
      <w:bookmarkStart w:id="1379" w:name="x1-18090r89"/>
      <w:bookmarkEnd w:id="1379"/>
      <w:r>
        <w:rPr>
          <w:lang w:val="en-CA"/>
        </w:rPr>
        <w:t>  print </w:t>
      </w:r>
      <w:proofErr w:type="spellStart"/>
      <w:r>
        <w:rPr>
          <w:lang w:val="en-CA"/>
        </w:rPr>
        <w:t>mergeConfidenceIntervals</w:t>
      </w:r>
      <w:proofErr w:type="spellEnd"/>
      <w:r>
        <w:rPr>
          <w:lang w:val="en-CA"/>
        </w:rPr>
        <w:t xml:space="preserve">(reverse, forward) </w:t>
      </w:r>
    </w:p>
    <w:p w14:paraId="364CB5EB" w14:textId="77777777" w:rsidR="003F02A9" w:rsidRDefault="003F02A9">
      <w:pPr>
        <w:widowControl/>
        <w:rPr>
          <w:lang w:val="en-CA"/>
        </w:rPr>
      </w:pPr>
    </w:p>
    <w:p w14:paraId="37EBBA9C" w14:textId="77777777" w:rsidR="003F02A9" w:rsidRDefault="003F02A9">
      <w:pPr>
        <w:widowControl/>
        <w:rPr>
          <w:lang w:val="en-CA"/>
        </w:rPr>
      </w:pPr>
      <w:r>
        <w:rPr>
          <w:lang w:val="en-CA"/>
        </w:rPr>
        <w:t xml:space="preserve">7.3 </w:t>
      </w:r>
      <w:bookmarkStart w:id="1380" w:name="x1-190007.3"/>
      <w:bookmarkEnd w:id="1380"/>
      <w:r>
        <w:rPr>
          <w:lang w:val="en-CA"/>
        </w:rPr>
        <w:t>Source code for rawhide/bootstrapper.py</w:t>
      </w:r>
    </w:p>
    <w:p w14:paraId="6962BC06" w14:textId="77777777" w:rsidR="003F02A9" w:rsidRDefault="003F02A9">
      <w:pPr>
        <w:widowControl/>
        <w:rPr>
          <w:lang w:val="en-CA"/>
        </w:rPr>
      </w:pPr>
      <w:bookmarkStart w:id="1381" w:name="x1-19001"/>
      <w:bookmarkEnd w:id="1381"/>
      <w:r>
        <w:rPr>
          <w:lang w:val="en-CA"/>
        </w:rPr>
        <w:t> </w:t>
      </w:r>
      <w:r>
        <w:rPr>
          <w:lang w:val="en-CA"/>
        </w:rPr>
        <w:br/>
      </w:r>
      <w:bookmarkStart w:id="1382" w:name="x1-19002r1"/>
      <w:bookmarkEnd w:id="1382"/>
      <w:r>
        <w:rPr>
          <w:lang w:val="en-CA"/>
        </w:rPr>
        <w:t>## bootstrapper.py ############################################################ </w:t>
      </w:r>
      <w:r>
        <w:rPr>
          <w:lang w:val="en-CA"/>
        </w:rPr>
        <w:br/>
      </w:r>
      <w:bookmarkStart w:id="1383" w:name="x1-19003r2"/>
      <w:bookmarkEnd w:id="1383"/>
      <w:r>
        <w:rPr>
          <w:lang w:val="en-CA"/>
        </w:rPr>
        <w:t>## tools to create a bootstrap for a linear regression model, and plot this ## </w:t>
      </w:r>
      <w:r>
        <w:rPr>
          <w:lang w:val="en-CA"/>
        </w:rPr>
        <w:br/>
      </w:r>
      <w:bookmarkStart w:id="1384" w:name="x1-19004r3"/>
      <w:bookmarkEnd w:id="1384"/>
      <w:r>
        <w:rPr>
          <w:lang w:val="en-CA"/>
        </w:rPr>
        <w:t>## in matplotlib ############################################################### </w:t>
      </w:r>
      <w:r>
        <w:rPr>
          <w:lang w:val="en-CA"/>
        </w:rPr>
        <w:br/>
      </w:r>
      <w:bookmarkStart w:id="1385" w:name="x1-19005r4"/>
      <w:bookmarkEnd w:id="1385"/>
      <w:r>
        <w:rPr>
          <w:lang w:val="en-CA"/>
        </w:rPr>
        <w:t>############################################################################### </w:t>
      </w:r>
      <w:r>
        <w:rPr>
          <w:lang w:val="en-CA"/>
        </w:rPr>
        <w:br/>
      </w:r>
      <w:bookmarkStart w:id="1386" w:name="x1-19006r5"/>
      <w:bookmarkEnd w:id="1386"/>
      <w:r>
        <w:rPr>
          <w:lang w:val="en-CA"/>
        </w:rPr>
        <w:t> </w:t>
      </w:r>
      <w:r>
        <w:rPr>
          <w:lang w:val="en-CA"/>
        </w:rPr>
        <w:br/>
      </w:r>
      <w:bookmarkStart w:id="1387" w:name="x1-19007r6"/>
      <w:bookmarkEnd w:id="1387"/>
      <w:r>
        <w:rPr>
          <w:lang w:val="en-CA"/>
        </w:rPr>
        <w:t>import </w:t>
      </w:r>
      <w:proofErr w:type="spellStart"/>
      <w:r>
        <w:rPr>
          <w:lang w:val="en-CA"/>
        </w:rPr>
        <w:t>numpy</w:t>
      </w:r>
      <w:proofErr w:type="spellEnd"/>
      <w:r>
        <w:rPr>
          <w:lang w:val="en-CA"/>
        </w:rPr>
        <w:t> as np </w:t>
      </w:r>
      <w:r>
        <w:rPr>
          <w:lang w:val="en-CA"/>
        </w:rPr>
        <w:br/>
      </w:r>
      <w:bookmarkStart w:id="1388" w:name="x1-19008r7"/>
      <w:bookmarkEnd w:id="1388"/>
      <w:r>
        <w:rPr>
          <w:lang w:val="en-CA"/>
        </w:rPr>
        <w:t>import </w:t>
      </w:r>
      <w:proofErr w:type="spellStart"/>
      <w:r>
        <w:rPr>
          <w:lang w:val="en-CA"/>
        </w:rPr>
        <w:t>matplotlib.pyplot</w:t>
      </w:r>
      <w:proofErr w:type="spellEnd"/>
      <w:r>
        <w:rPr>
          <w:lang w:val="en-CA"/>
        </w:rPr>
        <w:t> as </w:t>
      </w:r>
      <w:proofErr w:type="spellStart"/>
      <w:r>
        <w:rPr>
          <w:lang w:val="en-CA"/>
        </w:rPr>
        <w:t>plt</w:t>
      </w:r>
      <w:proofErr w:type="spellEnd"/>
      <w:r>
        <w:rPr>
          <w:lang w:val="en-CA"/>
        </w:rPr>
        <w:t> </w:t>
      </w:r>
      <w:r>
        <w:rPr>
          <w:lang w:val="en-CA"/>
        </w:rPr>
        <w:br/>
      </w:r>
      <w:bookmarkStart w:id="1389" w:name="x1-19009r8"/>
      <w:bookmarkEnd w:id="1389"/>
      <w:r>
        <w:rPr>
          <w:lang w:val="en-CA"/>
        </w:rPr>
        <w:t>from </w:t>
      </w:r>
      <w:proofErr w:type="spellStart"/>
      <w:r>
        <w:rPr>
          <w:lang w:val="en-CA"/>
        </w:rPr>
        <w:t>sklearn.linear_model</w:t>
      </w:r>
      <w:proofErr w:type="spellEnd"/>
      <w:r>
        <w:rPr>
          <w:lang w:val="en-CA"/>
        </w:rPr>
        <w:t> import </w:t>
      </w:r>
      <w:proofErr w:type="spellStart"/>
      <w:r>
        <w:rPr>
          <w:lang w:val="en-CA"/>
        </w:rPr>
        <w:t>LinearRegression</w:t>
      </w:r>
      <w:proofErr w:type="spellEnd"/>
      <w:r>
        <w:rPr>
          <w:lang w:val="en-CA"/>
        </w:rPr>
        <w:t> </w:t>
      </w:r>
      <w:r>
        <w:rPr>
          <w:lang w:val="en-CA"/>
        </w:rPr>
        <w:br/>
      </w:r>
      <w:bookmarkStart w:id="1390" w:name="x1-19010r9"/>
      <w:bookmarkEnd w:id="1390"/>
      <w:r>
        <w:rPr>
          <w:lang w:val="en-CA"/>
        </w:rPr>
        <w:t> </w:t>
      </w:r>
      <w:r>
        <w:rPr>
          <w:lang w:val="en-CA"/>
        </w:rPr>
        <w:br/>
      </w:r>
      <w:bookmarkStart w:id="1391" w:name="x1-19011r10"/>
      <w:bookmarkEnd w:id="1391"/>
      <w:r>
        <w:rPr>
          <w:lang w:val="en-CA"/>
        </w:rPr>
        <w:t>def plotBootstrapsOnDataPlot(pllt, x, y, strapColor=’grey’, regressColor=’red’): </w:t>
      </w:r>
      <w:r>
        <w:rPr>
          <w:lang w:val="en-CA"/>
        </w:rPr>
        <w:br/>
      </w:r>
      <w:bookmarkStart w:id="1392" w:name="x1-19012r11"/>
      <w:bookmarkEnd w:id="1392"/>
      <w:r>
        <w:rPr>
          <w:lang w:val="en-CA"/>
        </w:rPr>
        <w:t> </w:t>
      </w:r>
      <w:r>
        <w:rPr>
          <w:lang w:val="en-CA"/>
        </w:rPr>
        <w:br/>
      </w:r>
      <w:bookmarkStart w:id="1393" w:name="x1-19013r12"/>
      <w:bookmarkEnd w:id="1393"/>
      <w:r>
        <w:rPr>
          <w:lang w:val="en-CA"/>
        </w:rPr>
        <w:t> </w:t>
      </w:r>
      <w:r>
        <w:rPr>
          <w:lang w:val="en-CA"/>
        </w:rPr>
        <w:br/>
      </w:r>
      <w:bookmarkStart w:id="1394" w:name="x1-19014r13"/>
      <w:bookmarkEnd w:id="1394"/>
      <w:r>
        <w:rPr>
          <w:lang w:val="en-CA"/>
        </w:rPr>
        <w:t> </w:t>
      </w:r>
      <w:r>
        <w:rPr>
          <w:lang w:val="en-CA"/>
        </w:rPr>
        <w:br/>
      </w:r>
      <w:bookmarkStart w:id="1395" w:name="x1-19015r14"/>
      <w:bookmarkEnd w:id="1395"/>
      <w:r>
        <w:rPr>
          <w:lang w:val="en-CA"/>
        </w:rPr>
        <w:t>  # Extend x data to contain another row vector of 1s </w:t>
      </w:r>
      <w:r>
        <w:rPr>
          <w:lang w:val="en-CA"/>
        </w:rPr>
        <w:br/>
      </w:r>
      <w:bookmarkStart w:id="1396" w:name="x1-19016r15"/>
      <w:bookmarkEnd w:id="1396"/>
      <w:r>
        <w:rPr>
          <w:lang w:val="en-CA"/>
        </w:rPr>
        <w:t>  x = </w:t>
      </w:r>
      <w:proofErr w:type="spellStart"/>
      <w:r>
        <w:rPr>
          <w:lang w:val="en-CA"/>
        </w:rPr>
        <w:t>np.asarray</w:t>
      </w:r>
      <w:proofErr w:type="spellEnd"/>
      <w:r>
        <w:rPr>
          <w:lang w:val="en-CA"/>
        </w:rPr>
        <w:t>(x) </w:t>
      </w:r>
      <w:r>
        <w:rPr>
          <w:lang w:val="en-CA"/>
        </w:rPr>
        <w:br/>
      </w:r>
      <w:bookmarkStart w:id="1397" w:name="x1-19017r16"/>
      <w:bookmarkEnd w:id="1397"/>
      <w:r>
        <w:rPr>
          <w:lang w:val="en-CA"/>
        </w:rPr>
        <w:t>  y = </w:t>
      </w:r>
      <w:proofErr w:type="spellStart"/>
      <w:r>
        <w:rPr>
          <w:lang w:val="en-CA"/>
        </w:rPr>
        <w:t>np.asarray</w:t>
      </w:r>
      <w:proofErr w:type="spellEnd"/>
      <w:r>
        <w:rPr>
          <w:lang w:val="en-CA"/>
        </w:rPr>
        <w:t>(y) </w:t>
      </w:r>
      <w:r>
        <w:rPr>
          <w:lang w:val="en-CA"/>
        </w:rPr>
        <w:br/>
      </w:r>
      <w:bookmarkStart w:id="1398" w:name="x1-19018r17"/>
      <w:bookmarkEnd w:id="1398"/>
      <w:r>
        <w:rPr>
          <w:lang w:val="en-CA"/>
        </w:rPr>
        <w:t> </w:t>
      </w:r>
      <w:r>
        <w:rPr>
          <w:lang w:val="en-CA"/>
        </w:rPr>
        <w:br/>
      </w:r>
      <w:bookmarkStart w:id="1399" w:name="x1-19019r18"/>
      <w:bookmarkEnd w:id="1399"/>
      <w:r>
        <w:rPr>
          <w:lang w:val="en-CA"/>
        </w:rPr>
        <w:t>  X = </w:t>
      </w:r>
      <w:proofErr w:type="spellStart"/>
      <w:r>
        <w:rPr>
          <w:lang w:val="en-CA"/>
        </w:rPr>
        <w:t>np.vstack</w:t>
      </w:r>
      <w:proofErr w:type="spellEnd"/>
      <w:r>
        <w:rPr>
          <w:lang w:val="en-CA"/>
        </w:rPr>
        <w:t>([x, </w:t>
      </w:r>
      <w:proofErr w:type="spellStart"/>
      <w:r>
        <w:rPr>
          <w:lang w:val="en-CA"/>
        </w:rPr>
        <w:t>np.ones</w:t>
      </w:r>
      <w:proofErr w:type="spellEnd"/>
      <w:r>
        <w:rPr>
          <w:lang w:val="en-CA"/>
        </w:rPr>
        <w:t>(</w:t>
      </w:r>
      <w:proofErr w:type="spellStart"/>
      <w:r>
        <w:rPr>
          <w:lang w:val="en-CA"/>
        </w:rPr>
        <w:t>len</w:t>
      </w:r>
      <w:proofErr w:type="spellEnd"/>
      <w:r>
        <w:rPr>
          <w:lang w:val="en-CA"/>
        </w:rPr>
        <w:t>(x))]).T </w:t>
      </w:r>
      <w:r>
        <w:rPr>
          <w:lang w:val="en-CA"/>
        </w:rPr>
        <w:br/>
      </w:r>
      <w:bookmarkStart w:id="1400" w:name="x1-19020r19"/>
      <w:bookmarkEnd w:id="1400"/>
      <w:r>
        <w:rPr>
          <w:lang w:val="en-CA"/>
        </w:rPr>
        <w:t> </w:t>
      </w:r>
      <w:r>
        <w:rPr>
          <w:lang w:val="en-CA"/>
        </w:rPr>
        <w:br/>
      </w:r>
      <w:bookmarkStart w:id="1401" w:name="x1-19021r20"/>
      <w:bookmarkEnd w:id="1401"/>
      <w:r>
        <w:rPr>
          <w:lang w:val="en-CA"/>
        </w:rPr>
        <w:t>  </w:t>
      </w:r>
      <w:proofErr w:type="spellStart"/>
      <w:r>
        <w:rPr>
          <w:lang w:val="en-CA"/>
        </w:rPr>
        <w:t>plt.figure</w:t>
      </w:r>
      <w:proofErr w:type="spellEnd"/>
      <w:r>
        <w:rPr>
          <w:lang w:val="en-CA"/>
        </w:rPr>
        <w:t>(</w:t>
      </w:r>
      <w:proofErr w:type="spellStart"/>
      <w:r>
        <w:rPr>
          <w:lang w:val="en-CA"/>
        </w:rPr>
        <w:t>figsize</w:t>
      </w:r>
      <w:proofErr w:type="spellEnd"/>
      <w:r>
        <w:rPr>
          <w:lang w:val="en-CA"/>
        </w:rPr>
        <w:t>=(12,8)) </w:t>
      </w:r>
      <w:r>
        <w:rPr>
          <w:lang w:val="en-CA"/>
        </w:rPr>
        <w:br/>
      </w:r>
      <w:bookmarkStart w:id="1402" w:name="x1-19022r21"/>
      <w:bookmarkEnd w:id="1402"/>
      <w:r>
        <w:rPr>
          <w:lang w:val="en-CA"/>
        </w:rPr>
        <w:t>  for </w:t>
      </w:r>
      <w:proofErr w:type="spellStart"/>
      <w:r>
        <w:rPr>
          <w:lang w:val="en-CA"/>
        </w:rPr>
        <w:t>i</w:t>
      </w:r>
      <w:proofErr w:type="spellEnd"/>
      <w:r>
        <w:rPr>
          <w:lang w:val="en-CA"/>
        </w:rPr>
        <w:t> in range(0, 500): </w:t>
      </w:r>
      <w:r>
        <w:rPr>
          <w:lang w:val="en-CA"/>
        </w:rPr>
        <w:br/>
      </w:r>
      <w:bookmarkStart w:id="1403" w:name="x1-19023r22"/>
      <w:bookmarkEnd w:id="1403"/>
      <w:r>
        <w:rPr>
          <w:lang w:val="en-CA"/>
        </w:rPr>
        <w:lastRenderedPageBreak/>
        <w:t>    </w:t>
      </w:r>
      <w:proofErr w:type="spellStart"/>
      <w:r>
        <w:rPr>
          <w:lang w:val="en-CA"/>
        </w:rPr>
        <w:t>sample_index</w:t>
      </w:r>
      <w:proofErr w:type="spellEnd"/>
      <w:r>
        <w:rPr>
          <w:lang w:val="en-CA"/>
        </w:rPr>
        <w:t> = </w:t>
      </w:r>
      <w:proofErr w:type="spellStart"/>
      <w:r>
        <w:rPr>
          <w:lang w:val="en-CA"/>
        </w:rPr>
        <w:t>np.random.choice</w:t>
      </w:r>
      <w:proofErr w:type="spellEnd"/>
      <w:r>
        <w:rPr>
          <w:lang w:val="en-CA"/>
        </w:rPr>
        <w:t>(range(0, </w:t>
      </w:r>
      <w:proofErr w:type="spellStart"/>
      <w:r>
        <w:rPr>
          <w:lang w:val="en-CA"/>
        </w:rPr>
        <w:t>len</w:t>
      </w:r>
      <w:proofErr w:type="spellEnd"/>
      <w:r>
        <w:rPr>
          <w:lang w:val="en-CA"/>
        </w:rPr>
        <w:t>(y)), </w:t>
      </w:r>
      <w:proofErr w:type="spellStart"/>
      <w:r>
        <w:rPr>
          <w:lang w:val="en-CA"/>
        </w:rPr>
        <w:t>len</w:t>
      </w:r>
      <w:proofErr w:type="spellEnd"/>
      <w:r>
        <w:rPr>
          <w:lang w:val="en-CA"/>
        </w:rPr>
        <w:t>(y)) </w:t>
      </w:r>
      <w:r>
        <w:rPr>
          <w:lang w:val="en-CA"/>
        </w:rPr>
        <w:br/>
      </w:r>
      <w:bookmarkStart w:id="1404" w:name="x1-19024r23"/>
      <w:bookmarkEnd w:id="1404"/>
      <w:r>
        <w:rPr>
          <w:lang w:val="en-CA"/>
        </w:rPr>
        <w:t> </w:t>
      </w:r>
      <w:r>
        <w:rPr>
          <w:lang w:val="en-CA"/>
        </w:rPr>
        <w:br/>
      </w:r>
      <w:bookmarkStart w:id="1405" w:name="x1-19025r24"/>
      <w:bookmarkEnd w:id="1405"/>
      <w:r>
        <w:rPr>
          <w:lang w:val="en-CA"/>
        </w:rPr>
        <w:t>    </w:t>
      </w:r>
      <w:proofErr w:type="spellStart"/>
      <w:r>
        <w:rPr>
          <w:lang w:val="en-CA"/>
        </w:rPr>
        <w:t>X_samples</w:t>
      </w:r>
      <w:proofErr w:type="spellEnd"/>
      <w:r>
        <w:rPr>
          <w:lang w:val="en-CA"/>
        </w:rPr>
        <w:t> = X[</w:t>
      </w:r>
      <w:proofErr w:type="spellStart"/>
      <w:r>
        <w:rPr>
          <w:lang w:val="en-CA"/>
        </w:rPr>
        <w:t>sample_index</w:t>
      </w:r>
      <w:proofErr w:type="spellEnd"/>
      <w:r>
        <w:rPr>
          <w:lang w:val="en-CA"/>
        </w:rPr>
        <w:t>] </w:t>
      </w:r>
      <w:r>
        <w:rPr>
          <w:lang w:val="en-CA"/>
        </w:rPr>
        <w:br/>
      </w:r>
      <w:bookmarkStart w:id="1406" w:name="x1-19026r25"/>
      <w:bookmarkEnd w:id="1406"/>
      <w:r>
        <w:rPr>
          <w:lang w:val="en-CA"/>
        </w:rPr>
        <w:t>    </w:t>
      </w:r>
      <w:proofErr w:type="spellStart"/>
      <w:r>
        <w:rPr>
          <w:lang w:val="en-CA"/>
        </w:rPr>
        <w:t>y_samples</w:t>
      </w:r>
      <w:proofErr w:type="spellEnd"/>
      <w:r>
        <w:rPr>
          <w:lang w:val="en-CA"/>
        </w:rPr>
        <w:t> = y[</w:t>
      </w:r>
      <w:proofErr w:type="spellStart"/>
      <w:r>
        <w:rPr>
          <w:lang w:val="en-CA"/>
        </w:rPr>
        <w:t>sample_index</w:t>
      </w:r>
      <w:proofErr w:type="spellEnd"/>
      <w:r>
        <w:rPr>
          <w:lang w:val="en-CA"/>
        </w:rPr>
        <w:t>] </w:t>
      </w:r>
      <w:r>
        <w:rPr>
          <w:lang w:val="en-CA"/>
        </w:rPr>
        <w:br/>
      </w:r>
      <w:bookmarkStart w:id="1407" w:name="x1-19027r26"/>
      <w:bookmarkEnd w:id="1407"/>
      <w:r>
        <w:rPr>
          <w:lang w:val="en-CA"/>
        </w:rPr>
        <w:t> </w:t>
      </w:r>
      <w:r>
        <w:rPr>
          <w:lang w:val="en-CA"/>
        </w:rPr>
        <w:br/>
      </w:r>
      <w:bookmarkStart w:id="1408" w:name="x1-19028r27"/>
      <w:bookmarkEnd w:id="1408"/>
      <w:r>
        <w:rPr>
          <w:lang w:val="en-CA"/>
        </w:rPr>
        <w:t>    </w:t>
      </w:r>
      <w:proofErr w:type="spellStart"/>
      <w:r>
        <w:rPr>
          <w:lang w:val="en-CA"/>
        </w:rPr>
        <w:t>lr</w:t>
      </w:r>
      <w:proofErr w:type="spellEnd"/>
      <w:r>
        <w:rPr>
          <w:lang w:val="en-CA"/>
        </w:rPr>
        <w:t> = </w:t>
      </w:r>
      <w:proofErr w:type="spellStart"/>
      <w:r>
        <w:rPr>
          <w:lang w:val="en-CA"/>
        </w:rPr>
        <w:t>LinearRegression</w:t>
      </w:r>
      <w:proofErr w:type="spellEnd"/>
      <w:r>
        <w:rPr>
          <w:lang w:val="en-CA"/>
        </w:rPr>
        <w:t>() </w:t>
      </w:r>
      <w:r>
        <w:rPr>
          <w:lang w:val="en-CA"/>
        </w:rPr>
        <w:br/>
      </w:r>
      <w:bookmarkStart w:id="1409" w:name="x1-19029r28"/>
      <w:bookmarkEnd w:id="1409"/>
      <w:r>
        <w:rPr>
          <w:lang w:val="en-CA"/>
        </w:rPr>
        <w:t>    </w:t>
      </w:r>
      <w:proofErr w:type="spellStart"/>
      <w:r>
        <w:rPr>
          <w:lang w:val="en-CA"/>
        </w:rPr>
        <w:t>lr.fit</w:t>
      </w:r>
      <w:proofErr w:type="spellEnd"/>
      <w:r>
        <w:rPr>
          <w:lang w:val="en-CA"/>
        </w:rPr>
        <w:t>(</w:t>
      </w:r>
      <w:proofErr w:type="spellStart"/>
      <w:r>
        <w:rPr>
          <w:lang w:val="en-CA"/>
        </w:rPr>
        <w:t>X_samples</w:t>
      </w:r>
      <w:proofErr w:type="spellEnd"/>
      <w:r>
        <w:rPr>
          <w:lang w:val="en-CA"/>
        </w:rPr>
        <w:t>, </w:t>
      </w:r>
      <w:proofErr w:type="spellStart"/>
      <w:r>
        <w:rPr>
          <w:lang w:val="en-CA"/>
        </w:rPr>
        <w:t>y_samples</w:t>
      </w:r>
      <w:proofErr w:type="spellEnd"/>
      <w:r>
        <w:rPr>
          <w:lang w:val="en-CA"/>
        </w:rPr>
        <w:t>) </w:t>
      </w:r>
      <w:r>
        <w:rPr>
          <w:lang w:val="en-CA"/>
        </w:rPr>
        <w:br/>
      </w:r>
      <w:bookmarkStart w:id="1410" w:name="x1-19030r29"/>
      <w:bookmarkEnd w:id="1410"/>
      <w:r>
        <w:rPr>
          <w:lang w:val="en-CA"/>
        </w:rPr>
        <w:t>    plt.plot(x, lr.predict(X), color=strapColor, alpha=0.1, zorder=1) </w:t>
      </w:r>
      <w:r>
        <w:rPr>
          <w:lang w:val="en-CA"/>
        </w:rPr>
        <w:br/>
      </w:r>
      <w:bookmarkStart w:id="1411" w:name="x1-19031r30"/>
      <w:bookmarkEnd w:id="1411"/>
      <w:r>
        <w:rPr>
          <w:lang w:val="en-CA"/>
        </w:rPr>
        <w:t> </w:t>
      </w:r>
      <w:r>
        <w:rPr>
          <w:lang w:val="en-CA"/>
        </w:rPr>
        <w:br/>
      </w:r>
      <w:bookmarkStart w:id="1412" w:name="x1-19032r31"/>
      <w:bookmarkEnd w:id="1412"/>
      <w:r>
        <w:rPr>
          <w:lang w:val="en-CA"/>
        </w:rPr>
        <w:t>  </w:t>
      </w:r>
      <w:proofErr w:type="spellStart"/>
      <w:r>
        <w:rPr>
          <w:lang w:val="en-CA"/>
        </w:rPr>
        <w:t>lr</w:t>
      </w:r>
      <w:proofErr w:type="spellEnd"/>
      <w:r>
        <w:rPr>
          <w:lang w:val="en-CA"/>
        </w:rPr>
        <w:t> = </w:t>
      </w:r>
      <w:proofErr w:type="spellStart"/>
      <w:r>
        <w:rPr>
          <w:lang w:val="en-CA"/>
        </w:rPr>
        <w:t>LinearRegression</w:t>
      </w:r>
      <w:proofErr w:type="spellEnd"/>
      <w:r>
        <w:rPr>
          <w:lang w:val="en-CA"/>
        </w:rPr>
        <w:t>() </w:t>
      </w:r>
      <w:r>
        <w:rPr>
          <w:lang w:val="en-CA"/>
        </w:rPr>
        <w:br/>
      </w:r>
      <w:bookmarkStart w:id="1413" w:name="x1-19033r32"/>
      <w:bookmarkEnd w:id="1413"/>
      <w:r>
        <w:rPr>
          <w:lang w:val="en-CA"/>
        </w:rPr>
        <w:t>  </w:t>
      </w:r>
      <w:proofErr w:type="spellStart"/>
      <w:r>
        <w:rPr>
          <w:lang w:val="en-CA"/>
        </w:rPr>
        <w:t>lr.fit</w:t>
      </w:r>
      <w:proofErr w:type="spellEnd"/>
      <w:r>
        <w:rPr>
          <w:lang w:val="en-CA"/>
        </w:rPr>
        <w:t>(X, y) </w:t>
      </w:r>
      <w:r>
        <w:rPr>
          <w:lang w:val="en-CA"/>
        </w:rPr>
        <w:br/>
      </w:r>
      <w:bookmarkStart w:id="1414" w:name="x1-19034r33"/>
      <w:bookmarkEnd w:id="1414"/>
      <w:r>
        <w:rPr>
          <w:lang w:val="en-CA"/>
        </w:rPr>
        <w:t>  </w:t>
      </w:r>
      <w:proofErr w:type="spellStart"/>
      <w:r>
        <w:rPr>
          <w:lang w:val="en-CA"/>
        </w:rPr>
        <w:t>plt.plot</w:t>
      </w:r>
      <w:proofErr w:type="spellEnd"/>
      <w:r>
        <w:rPr>
          <w:lang w:val="en-CA"/>
        </w:rPr>
        <w:t>(x, </w:t>
      </w:r>
      <w:proofErr w:type="spellStart"/>
      <w:r>
        <w:rPr>
          <w:lang w:val="en-CA"/>
        </w:rPr>
        <w:t>lr.predict</w:t>
      </w:r>
      <w:proofErr w:type="spellEnd"/>
      <w:r>
        <w:rPr>
          <w:lang w:val="en-CA"/>
        </w:rPr>
        <w:t>(X), color=</w:t>
      </w:r>
      <w:proofErr w:type="spellStart"/>
      <w:r>
        <w:rPr>
          <w:lang w:val="en-CA"/>
        </w:rPr>
        <w:t>regressColor</w:t>
      </w:r>
      <w:proofErr w:type="spellEnd"/>
      <w:r>
        <w:rPr>
          <w:lang w:val="en-CA"/>
        </w:rPr>
        <w:t>, </w:t>
      </w:r>
      <w:proofErr w:type="spellStart"/>
      <w:r>
        <w:rPr>
          <w:lang w:val="en-CA"/>
        </w:rPr>
        <w:t>zorder</w:t>
      </w:r>
      <w:proofErr w:type="spellEnd"/>
      <w:r>
        <w:rPr>
          <w:lang w:val="en-CA"/>
        </w:rPr>
        <w:t>=5) </w:t>
      </w:r>
      <w:r>
        <w:rPr>
          <w:lang w:val="en-CA"/>
        </w:rPr>
        <w:br/>
      </w:r>
      <w:bookmarkStart w:id="1415" w:name="x1-19035r34"/>
      <w:bookmarkEnd w:id="1415"/>
      <w:r>
        <w:rPr>
          <w:lang w:val="en-CA"/>
        </w:rPr>
        <w:t> </w:t>
      </w:r>
      <w:r>
        <w:rPr>
          <w:lang w:val="en-CA"/>
        </w:rPr>
        <w:br/>
      </w:r>
      <w:bookmarkStart w:id="1416" w:name="x1-19036r35"/>
      <w:bookmarkEnd w:id="1416"/>
      <w:r>
        <w:rPr>
          <w:lang w:val="en-CA"/>
        </w:rPr>
        <w:t>if(__name__ == "__main__"): </w:t>
      </w:r>
      <w:r>
        <w:rPr>
          <w:lang w:val="en-CA"/>
        </w:rPr>
        <w:br/>
      </w:r>
      <w:bookmarkStart w:id="1417" w:name="x1-19037r36"/>
      <w:bookmarkEnd w:id="1417"/>
      <w:r>
        <w:rPr>
          <w:lang w:val="en-CA"/>
        </w:rPr>
        <w:t>  ## Create toy data and bootstrap it to verify everything is working </w:t>
      </w:r>
      <w:r>
        <w:rPr>
          <w:lang w:val="en-CA"/>
        </w:rPr>
        <w:br/>
      </w:r>
      <w:bookmarkStart w:id="1418" w:name="x1-19038r37"/>
      <w:bookmarkEnd w:id="1418"/>
      <w:r>
        <w:rPr>
          <w:lang w:val="en-CA"/>
        </w:rPr>
        <w:t>  ## correctly </w:t>
      </w:r>
      <w:r>
        <w:rPr>
          <w:lang w:val="en-CA"/>
        </w:rPr>
        <w:br/>
      </w:r>
      <w:bookmarkStart w:id="1419" w:name="x1-19039r38"/>
      <w:bookmarkEnd w:id="1419"/>
      <w:r>
        <w:rPr>
          <w:lang w:val="en-CA"/>
        </w:rPr>
        <w:t> </w:t>
      </w:r>
      <w:r>
        <w:rPr>
          <w:lang w:val="en-CA"/>
        </w:rPr>
        <w:br/>
      </w:r>
      <w:bookmarkStart w:id="1420" w:name="x1-19040r39"/>
      <w:bookmarkEnd w:id="1420"/>
      <w:r>
        <w:rPr>
          <w:lang w:val="en-CA"/>
        </w:rPr>
        <w:t>  x = </w:t>
      </w:r>
      <w:proofErr w:type="spellStart"/>
      <w:r>
        <w:rPr>
          <w:lang w:val="en-CA"/>
        </w:rPr>
        <w:t>np.linspace</w:t>
      </w:r>
      <w:proofErr w:type="spellEnd"/>
      <w:r>
        <w:rPr>
          <w:lang w:val="en-CA"/>
        </w:rPr>
        <w:t>(0, 10, 20) </w:t>
      </w:r>
      <w:r>
        <w:rPr>
          <w:lang w:val="en-CA"/>
        </w:rPr>
        <w:br/>
      </w:r>
      <w:bookmarkStart w:id="1421" w:name="x1-19041r40"/>
      <w:bookmarkEnd w:id="1421"/>
      <w:r>
        <w:rPr>
          <w:lang w:val="en-CA"/>
        </w:rPr>
        <w:t>  y = x + (</w:t>
      </w:r>
      <w:proofErr w:type="spellStart"/>
      <w:r>
        <w:rPr>
          <w:lang w:val="en-CA"/>
        </w:rPr>
        <w:t>np.random.rand</w:t>
      </w:r>
      <w:proofErr w:type="spellEnd"/>
      <w:r>
        <w:rPr>
          <w:lang w:val="en-CA"/>
        </w:rPr>
        <w:t>(</w:t>
      </w:r>
      <w:proofErr w:type="spellStart"/>
      <w:r>
        <w:rPr>
          <w:lang w:val="en-CA"/>
        </w:rPr>
        <w:t>len</w:t>
      </w:r>
      <w:proofErr w:type="spellEnd"/>
      <w:r>
        <w:rPr>
          <w:lang w:val="en-CA"/>
        </w:rPr>
        <w:t>(x)) * 10) </w:t>
      </w:r>
      <w:r>
        <w:rPr>
          <w:lang w:val="en-CA"/>
        </w:rPr>
        <w:br/>
      </w:r>
      <w:bookmarkStart w:id="1422" w:name="x1-19042r41"/>
      <w:bookmarkEnd w:id="1422"/>
      <w:r>
        <w:rPr>
          <w:lang w:val="en-CA"/>
        </w:rPr>
        <w:t>  </w:t>
      </w:r>
      <w:proofErr w:type="spellStart"/>
      <w:r>
        <w:rPr>
          <w:lang w:val="en-CA"/>
        </w:rPr>
        <w:t>plotBootstrapsOnDataPlot</w:t>
      </w:r>
      <w:proofErr w:type="spellEnd"/>
      <w:r>
        <w:rPr>
          <w:lang w:val="en-CA"/>
        </w:rPr>
        <w:t>(</w:t>
      </w:r>
      <w:proofErr w:type="spellStart"/>
      <w:r>
        <w:rPr>
          <w:lang w:val="en-CA"/>
        </w:rPr>
        <w:t>plt</w:t>
      </w:r>
      <w:proofErr w:type="spellEnd"/>
      <w:r>
        <w:rPr>
          <w:lang w:val="en-CA"/>
        </w:rPr>
        <w:t>, x, y) </w:t>
      </w:r>
      <w:r>
        <w:rPr>
          <w:lang w:val="en-CA"/>
        </w:rPr>
        <w:br/>
      </w:r>
      <w:bookmarkStart w:id="1423" w:name="x1-19043r42"/>
      <w:bookmarkEnd w:id="1423"/>
      <w:r>
        <w:rPr>
          <w:lang w:val="en-CA"/>
        </w:rPr>
        <w:t>  </w:t>
      </w:r>
      <w:proofErr w:type="spellStart"/>
      <w:r>
        <w:rPr>
          <w:lang w:val="en-CA"/>
        </w:rPr>
        <w:t>plt.scatter</w:t>
      </w:r>
      <w:proofErr w:type="spellEnd"/>
      <w:r>
        <w:rPr>
          <w:lang w:val="en-CA"/>
        </w:rPr>
        <w:t>(x, y, marker=’+’, color=’blue’, </w:t>
      </w:r>
      <w:proofErr w:type="spellStart"/>
      <w:r>
        <w:rPr>
          <w:lang w:val="en-CA"/>
        </w:rPr>
        <w:t>zorder</w:t>
      </w:r>
      <w:proofErr w:type="spellEnd"/>
      <w:r>
        <w:rPr>
          <w:lang w:val="en-CA"/>
        </w:rPr>
        <w:t>=5) </w:t>
      </w:r>
      <w:r>
        <w:rPr>
          <w:lang w:val="en-CA"/>
        </w:rPr>
        <w:br/>
      </w:r>
      <w:bookmarkStart w:id="1424" w:name="x1-19044r43"/>
      <w:bookmarkEnd w:id="1424"/>
      <w:r>
        <w:rPr>
          <w:lang w:val="en-CA"/>
        </w:rPr>
        <w:t> </w:t>
      </w:r>
      <w:r>
        <w:rPr>
          <w:lang w:val="en-CA"/>
        </w:rPr>
        <w:br/>
      </w:r>
      <w:bookmarkStart w:id="1425" w:name="x1-19045r44"/>
      <w:bookmarkEnd w:id="1425"/>
      <w:r>
        <w:rPr>
          <w:lang w:val="en-CA"/>
        </w:rPr>
        <w:t>  </w:t>
      </w:r>
      <w:proofErr w:type="spellStart"/>
      <w:r>
        <w:rPr>
          <w:lang w:val="en-CA"/>
        </w:rPr>
        <w:t>plt.savefig</w:t>
      </w:r>
      <w:proofErr w:type="spellEnd"/>
      <w:r>
        <w:rPr>
          <w:lang w:val="en-CA"/>
        </w:rPr>
        <w:t xml:space="preserve">(’boostrapDemo.png’) </w:t>
      </w:r>
    </w:p>
    <w:p w14:paraId="0BD42BB8" w14:textId="77777777" w:rsidR="003F02A9" w:rsidRDefault="003F02A9">
      <w:pPr>
        <w:widowControl/>
        <w:rPr>
          <w:lang w:val="en-CA"/>
        </w:rPr>
      </w:pPr>
    </w:p>
    <w:p w14:paraId="659DD6C8" w14:textId="77777777" w:rsidR="003F02A9" w:rsidRDefault="003F02A9">
      <w:pPr>
        <w:widowControl/>
        <w:rPr>
          <w:lang w:val="en-CA"/>
        </w:rPr>
      </w:pPr>
      <w:r>
        <w:rPr>
          <w:lang w:val="en-CA"/>
        </w:rPr>
        <w:t xml:space="preserve">7.4 </w:t>
      </w:r>
      <w:bookmarkStart w:id="1426" w:name="x1-200007.4"/>
      <w:bookmarkEnd w:id="1426"/>
      <w:r>
        <w:rPr>
          <w:lang w:val="en-CA"/>
        </w:rPr>
        <w:t>Source code for rawData.py</w:t>
      </w:r>
    </w:p>
    <w:p w14:paraId="7345A58C" w14:textId="77777777" w:rsidR="003F02A9" w:rsidRDefault="003F02A9">
      <w:pPr>
        <w:widowControl/>
        <w:rPr>
          <w:lang w:val="en-CA"/>
        </w:rPr>
      </w:pPr>
      <w:bookmarkStart w:id="1427" w:name="x1-20001"/>
      <w:bookmarkEnd w:id="1427"/>
      <w:r>
        <w:rPr>
          <w:lang w:val="en-CA"/>
        </w:rPr>
        <w:t> </w:t>
      </w:r>
      <w:r>
        <w:rPr>
          <w:lang w:val="en-CA"/>
        </w:rPr>
        <w:br/>
      </w:r>
      <w:bookmarkStart w:id="1428" w:name="x1-20002r1"/>
      <w:bookmarkEnd w:id="1428"/>
      <w:r>
        <w:rPr>
          <w:lang w:val="en-CA"/>
        </w:rPr>
        <w:t>## rawData.py ################################################################## </w:t>
      </w:r>
      <w:r>
        <w:rPr>
          <w:lang w:val="en-CA"/>
        </w:rPr>
        <w:br/>
      </w:r>
      <w:bookmarkStart w:id="1429" w:name="x1-20003r2"/>
      <w:bookmarkEnd w:id="1429"/>
      <w:r>
        <w:rPr>
          <w:lang w:val="en-CA"/>
        </w:rPr>
        <w:t>## object containing the raw data object used to wrap what gets pulled out ##### </w:t>
      </w:r>
      <w:r>
        <w:rPr>
          <w:lang w:val="en-CA"/>
        </w:rPr>
        <w:br/>
      </w:r>
      <w:bookmarkStart w:id="1430" w:name="x1-20004r3"/>
      <w:bookmarkEnd w:id="1430"/>
      <w:r>
        <w:rPr>
          <w:lang w:val="en-CA"/>
        </w:rPr>
        <w:t>## of the spreadsheet file ##################################################### </w:t>
      </w:r>
      <w:r>
        <w:rPr>
          <w:lang w:val="en-CA"/>
        </w:rPr>
        <w:br/>
      </w:r>
      <w:bookmarkStart w:id="1431" w:name="x1-20005r4"/>
      <w:bookmarkEnd w:id="1431"/>
      <w:r>
        <w:rPr>
          <w:lang w:val="en-CA"/>
        </w:rPr>
        <w:t>################################################################################ </w:t>
      </w:r>
      <w:r>
        <w:rPr>
          <w:lang w:val="en-CA"/>
        </w:rPr>
        <w:br/>
      </w:r>
      <w:bookmarkStart w:id="1432" w:name="x1-20006r5"/>
      <w:bookmarkEnd w:id="1432"/>
      <w:r>
        <w:rPr>
          <w:lang w:val="en-CA"/>
        </w:rPr>
        <w:t> </w:t>
      </w:r>
      <w:r>
        <w:rPr>
          <w:lang w:val="en-CA"/>
        </w:rPr>
        <w:br/>
      </w:r>
      <w:bookmarkStart w:id="1433" w:name="x1-20007r6"/>
      <w:bookmarkEnd w:id="1433"/>
      <w:r>
        <w:rPr>
          <w:lang w:val="en-CA"/>
        </w:rPr>
        <w:t> </w:t>
      </w:r>
      <w:r>
        <w:rPr>
          <w:lang w:val="en-CA"/>
        </w:rPr>
        <w:br/>
      </w:r>
      <w:bookmarkStart w:id="1434" w:name="x1-20008r7"/>
      <w:bookmarkEnd w:id="1434"/>
      <w:r>
        <w:rPr>
          <w:lang w:val="en-CA"/>
        </w:rPr>
        <w:t> </w:t>
      </w:r>
      <w:r>
        <w:rPr>
          <w:lang w:val="en-CA"/>
        </w:rPr>
        <w:br/>
      </w:r>
      <w:bookmarkStart w:id="1435" w:name="x1-20009r8"/>
      <w:bookmarkEnd w:id="1435"/>
      <w:r>
        <w:rPr>
          <w:lang w:val="en-CA"/>
        </w:rPr>
        <w:t>class </w:t>
      </w:r>
      <w:proofErr w:type="spellStart"/>
      <w:r>
        <w:rPr>
          <w:lang w:val="en-CA"/>
        </w:rPr>
        <w:t>siteData</w:t>
      </w:r>
      <w:proofErr w:type="spellEnd"/>
      <w:r>
        <w:rPr>
          <w:lang w:val="en-CA"/>
        </w:rPr>
        <w:t>(object): </w:t>
      </w:r>
      <w:r>
        <w:rPr>
          <w:lang w:val="en-CA"/>
        </w:rPr>
        <w:br/>
      </w:r>
      <w:bookmarkStart w:id="1436" w:name="x1-20010r9"/>
      <w:bookmarkEnd w:id="1436"/>
      <w:r>
        <w:rPr>
          <w:lang w:val="en-CA"/>
        </w:rPr>
        <w:t> </w:t>
      </w:r>
      <w:r>
        <w:rPr>
          <w:lang w:val="en-CA"/>
        </w:rPr>
        <w:br/>
      </w:r>
      <w:bookmarkStart w:id="1437" w:name="x1-20011r10"/>
      <w:bookmarkEnd w:id="1437"/>
      <w:r>
        <w:rPr>
          <w:lang w:val="en-CA"/>
        </w:rPr>
        <w:t>  ## </w:t>
      </w:r>
      <w:proofErr w:type="spellStart"/>
      <w:r>
        <w:rPr>
          <w:lang w:val="en-CA"/>
        </w:rPr>
        <w:t>siteData</w:t>
      </w:r>
      <w:proofErr w:type="spellEnd"/>
      <w:r>
        <w:rPr>
          <w:lang w:val="en-CA"/>
        </w:rPr>
        <w:t>: </w:t>
      </w:r>
      <w:proofErr w:type="spellStart"/>
      <w:r>
        <w:rPr>
          <w:lang w:val="en-CA"/>
        </w:rPr>
        <w:t>Str</w:t>
      </w:r>
      <w:proofErr w:type="spellEnd"/>
      <w:r>
        <w:rPr>
          <w:lang w:val="en-CA"/>
        </w:rPr>
        <w:t> </w:t>
      </w:r>
      <w:proofErr w:type="spellStart"/>
      <w:r>
        <w:rPr>
          <w:lang w:val="en-CA"/>
        </w:rPr>
        <w:t>Listof</w:t>
      </w:r>
      <w:proofErr w:type="spellEnd"/>
      <w:r>
        <w:rPr>
          <w:lang w:val="en-CA"/>
        </w:rPr>
        <w:t>(Any) -&gt; </w:t>
      </w:r>
      <w:proofErr w:type="spellStart"/>
      <w:r>
        <w:rPr>
          <w:lang w:val="en-CA"/>
        </w:rPr>
        <w:t>siteData</w:t>
      </w:r>
      <w:proofErr w:type="spellEnd"/>
      <w:r>
        <w:rPr>
          <w:lang w:val="en-CA"/>
        </w:rPr>
        <w:t> </w:t>
      </w:r>
      <w:r>
        <w:rPr>
          <w:lang w:val="en-CA"/>
        </w:rPr>
        <w:br/>
      </w:r>
      <w:bookmarkStart w:id="1438" w:name="x1-20012r11"/>
      <w:bookmarkEnd w:id="1438"/>
      <w:r>
        <w:rPr>
          <w:lang w:val="en-CA"/>
        </w:rPr>
        <w:t>  </w:t>
      </w:r>
      <w:proofErr w:type="spellStart"/>
      <w:r>
        <w:rPr>
          <w:lang w:val="en-CA"/>
        </w:rPr>
        <w:t>def</w:t>
      </w:r>
      <w:proofErr w:type="spellEnd"/>
      <w:r>
        <w:rPr>
          <w:lang w:val="en-CA"/>
        </w:rPr>
        <w:t> __</w:t>
      </w:r>
      <w:proofErr w:type="spellStart"/>
      <w:r>
        <w:rPr>
          <w:lang w:val="en-CA"/>
        </w:rPr>
        <w:t>init</w:t>
      </w:r>
      <w:proofErr w:type="spellEnd"/>
      <w:r>
        <w:rPr>
          <w:lang w:val="en-CA"/>
        </w:rPr>
        <w:t>__(self, </w:t>
      </w:r>
      <w:proofErr w:type="spellStart"/>
      <w:r>
        <w:rPr>
          <w:lang w:val="en-CA"/>
        </w:rPr>
        <w:t>siteName</w:t>
      </w:r>
      <w:proofErr w:type="spellEnd"/>
      <w:r>
        <w:rPr>
          <w:lang w:val="en-CA"/>
        </w:rPr>
        <w:t>, </w:t>
      </w:r>
      <w:proofErr w:type="spellStart"/>
      <w:r>
        <w:rPr>
          <w:lang w:val="en-CA"/>
        </w:rPr>
        <w:t>rawData</w:t>
      </w:r>
      <w:proofErr w:type="spellEnd"/>
      <w:r>
        <w:rPr>
          <w:lang w:val="en-CA"/>
        </w:rPr>
        <w:t>): </w:t>
      </w:r>
      <w:r>
        <w:rPr>
          <w:lang w:val="en-CA"/>
        </w:rPr>
        <w:br/>
      </w:r>
      <w:bookmarkStart w:id="1439" w:name="x1-20013r12"/>
      <w:bookmarkEnd w:id="1439"/>
      <w:r>
        <w:rPr>
          <w:lang w:val="en-CA"/>
        </w:rPr>
        <w:t>    </w:t>
      </w:r>
      <w:proofErr w:type="spellStart"/>
      <w:r>
        <w:rPr>
          <w:lang w:val="en-CA"/>
        </w:rPr>
        <w:t>self.dataHeader</w:t>
      </w:r>
      <w:proofErr w:type="spellEnd"/>
      <w:r>
        <w:rPr>
          <w:lang w:val="en-CA"/>
        </w:rPr>
        <w:t> = [] </w:t>
      </w:r>
      <w:r>
        <w:rPr>
          <w:lang w:val="en-CA"/>
        </w:rPr>
        <w:br/>
      </w:r>
      <w:bookmarkStart w:id="1440" w:name="x1-20014r13"/>
      <w:bookmarkEnd w:id="1440"/>
      <w:r>
        <w:rPr>
          <w:lang w:val="en-CA"/>
        </w:rPr>
        <w:t>    </w:t>
      </w:r>
      <w:proofErr w:type="spellStart"/>
      <w:r>
        <w:rPr>
          <w:lang w:val="en-CA"/>
        </w:rPr>
        <w:t>self.data</w:t>
      </w:r>
      <w:proofErr w:type="spellEnd"/>
      <w:r>
        <w:rPr>
          <w:lang w:val="en-CA"/>
        </w:rPr>
        <w:t> = [row for row in </w:t>
      </w:r>
      <w:proofErr w:type="spellStart"/>
      <w:r>
        <w:rPr>
          <w:lang w:val="en-CA"/>
        </w:rPr>
        <w:t>rawData</w:t>
      </w:r>
      <w:proofErr w:type="spellEnd"/>
      <w:r>
        <w:rPr>
          <w:lang w:val="en-CA"/>
        </w:rPr>
        <w:t> if </w:t>
      </w:r>
      <w:proofErr w:type="spellStart"/>
      <w:r>
        <w:rPr>
          <w:lang w:val="en-CA"/>
        </w:rPr>
        <w:t>len</w:t>
      </w:r>
      <w:proofErr w:type="spellEnd"/>
      <w:r>
        <w:rPr>
          <w:lang w:val="en-CA"/>
        </w:rPr>
        <w:t>(row) == 2] </w:t>
      </w:r>
      <w:r>
        <w:rPr>
          <w:lang w:val="en-CA"/>
        </w:rPr>
        <w:br/>
      </w:r>
      <w:bookmarkStart w:id="1441" w:name="x1-20015r14"/>
      <w:bookmarkEnd w:id="1441"/>
      <w:r>
        <w:rPr>
          <w:lang w:val="en-CA"/>
        </w:rPr>
        <w:t>    ## filter to only those rows that contain exactly two elements in order </w:t>
      </w:r>
      <w:r>
        <w:rPr>
          <w:lang w:val="en-CA"/>
        </w:rPr>
        <w:br/>
      </w:r>
      <w:bookmarkStart w:id="1442" w:name="x1-20016r15"/>
      <w:bookmarkEnd w:id="1442"/>
      <w:r>
        <w:rPr>
          <w:lang w:val="en-CA"/>
        </w:rPr>
        <w:t>    ## to get rid of the unimportant details at the top of each sheet </w:t>
      </w:r>
      <w:r>
        <w:rPr>
          <w:lang w:val="en-CA"/>
        </w:rPr>
        <w:br/>
      </w:r>
      <w:bookmarkStart w:id="1443" w:name="x1-20017r16"/>
      <w:bookmarkEnd w:id="1443"/>
      <w:r>
        <w:rPr>
          <w:lang w:val="en-CA"/>
        </w:rPr>
        <w:t>    </w:t>
      </w:r>
      <w:proofErr w:type="spellStart"/>
      <w:r>
        <w:rPr>
          <w:lang w:val="en-CA"/>
        </w:rPr>
        <w:t>self.siteName</w:t>
      </w:r>
      <w:proofErr w:type="spellEnd"/>
      <w:r>
        <w:rPr>
          <w:lang w:val="en-CA"/>
        </w:rPr>
        <w:t> = </w:t>
      </w:r>
      <w:proofErr w:type="spellStart"/>
      <w:r>
        <w:rPr>
          <w:lang w:val="en-CA"/>
        </w:rPr>
        <w:t>siteName</w:t>
      </w:r>
      <w:proofErr w:type="spellEnd"/>
      <w:r>
        <w:rPr>
          <w:lang w:val="en-CA"/>
        </w:rPr>
        <w:t> </w:t>
      </w:r>
      <w:r>
        <w:rPr>
          <w:lang w:val="en-CA"/>
        </w:rPr>
        <w:br/>
      </w:r>
      <w:bookmarkStart w:id="1444" w:name="x1-20018r17"/>
      <w:bookmarkEnd w:id="1444"/>
      <w:r>
        <w:rPr>
          <w:lang w:val="en-CA"/>
        </w:rPr>
        <w:t> </w:t>
      </w:r>
      <w:r>
        <w:rPr>
          <w:lang w:val="en-CA"/>
        </w:rPr>
        <w:br/>
      </w:r>
      <w:bookmarkStart w:id="1445" w:name="x1-20019r18"/>
      <w:bookmarkEnd w:id="1445"/>
      <w:r>
        <w:rPr>
          <w:lang w:val="en-CA"/>
        </w:rPr>
        <w:t> </w:t>
      </w:r>
      <w:r>
        <w:rPr>
          <w:lang w:val="en-CA"/>
        </w:rPr>
        <w:br/>
      </w:r>
      <w:bookmarkStart w:id="1446" w:name="x1-20020r19"/>
      <w:bookmarkEnd w:id="1446"/>
      <w:r>
        <w:rPr>
          <w:lang w:val="en-CA"/>
        </w:rPr>
        <w:t>  </w:t>
      </w:r>
      <w:proofErr w:type="spellStart"/>
      <w:r>
        <w:rPr>
          <w:lang w:val="en-CA"/>
        </w:rPr>
        <w:t>def</w:t>
      </w:r>
      <w:proofErr w:type="spellEnd"/>
      <w:r>
        <w:rPr>
          <w:lang w:val="en-CA"/>
        </w:rPr>
        <w:t> </w:t>
      </w:r>
      <w:proofErr w:type="spellStart"/>
      <w:r>
        <w:rPr>
          <w:lang w:val="en-CA"/>
        </w:rPr>
        <w:t>getAgeValues</w:t>
      </w:r>
      <w:proofErr w:type="spellEnd"/>
      <w:r>
        <w:rPr>
          <w:lang w:val="en-CA"/>
        </w:rPr>
        <w:t>(self): </w:t>
      </w:r>
      <w:r>
        <w:rPr>
          <w:lang w:val="en-CA"/>
        </w:rPr>
        <w:br/>
      </w:r>
      <w:bookmarkStart w:id="1447" w:name="x1-20021r20"/>
      <w:bookmarkEnd w:id="1447"/>
      <w:r>
        <w:rPr>
          <w:lang w:val="en-CA"/>
        </w:rPr>
        <w:t>    ## get all available (measured) data points for age </w:t>
      </w:r>
      <w:r>
        <w:rPr>
          <w:lang w:val="en-CA"/>
        </w:rPr>
        <w:br/>
      </w:r>
      <w:bookmarkStart w:id="1448" w:name="x1-20022r21"/>
      <w:bookmarkEnd w:id="1448"/>
      <w:r>
        <w:rPr>
          <w:lang w:val="en-CA"/>
        </w:rPr>
        <w:t>    return [row[1] for row in </w:t>
      </w:r>
      <w:proofErr w:type="spellStart"/>
      <w:r>
        <w:rPr>
          <w:lang w:val="en-CA"/>
        </w:rPr>
        <w:t>self.data</w:t>
      </w:r>
      <w:proofErr w:type="spellEnd"/>
      <w:r>
        <w:rPr>
          <w:lang w:val="en-CA"/>
        </w:rPr>
        <w:t>] </w:t>
      </w:r>
      <w:r>
        <w:rPr>
          <w:lang w:val="en-CA"/>
        </w:rPr>
        <w:br/>
      </w:r>
      <w:bookmarkStart w:id="1449" w:name="x1-20023r22"/>
      <w:bookmarkEnd w:id="1449"/>
      <w:r>
        <w:rPr>
          <w:lang w:val="en-CA"/>
        </w:rPr>
        <w:t> </w:t>
      </w:r>
      <w:r>
        <w:rPr>
          <w:lang w:val="en-CA"/>
        </w:rPr>
        <w:br/>
      </w:r>
      <w:bookmarkStart w:id="1450" w:name="x1-20024r23"/>
      <w:bookmarkEnd w:id="1450"/>
      <w:r>
        <w:rPr>
          <w:lang w:val="en-CA"/>
        </w:rPr>
        <w:lastRenderedPageBreak/>
        <w:t> </w:t>
      </w:r>
      <w:r>
        <w:rPr>
          <w:lang w:val="en-CA"/>
        </w:rPr>
        <w:br/>
      </w:r>
      <w:bookmarkStart w:id="1451" w:name="x1-20025r24"/>
      <w:bookmarkEnd w:id="1451"/>
      <w:r>
        <w:rPr>
          <w:lang w:val="en-CA"/>
        </w:rPr>
        <w:t>  </w:t>
      </w:r>
      <w:proofErr w:type="spellStart"/>
      <w:r>
        <w:rPr>
          <w:lang w:val="en-CA"/>
        </w:rPr>
        <w:t>def</w:t>
      </w:r>
      <w:proofErr w:type="spellEnd"/>
      <w:r>
        <w:rPr>
          <w:lang w:val="en-CA"/>
        </w:rPr>
        <w:t> </w:t>
      </w:r>
      <w:proofErr w:type="spellStart"/>
      <w:r>
        <w:rPr>
          <w:lang w:val="en-CA"/>
        </w:rPr>
        <w:t>getElevationValues</w:t>
      </w:r>
      <w:proofErr w:type="spellEnd"/>
      <w:r>
        <w:rPr>
          <w:lang w:val="en-CA"/>
        </w:rPr>
        <w:t>(self): </w:t>
      </w:r>
      <w:r>
        <w:rPr>
          <w:lang w:val="en-CA"/>
        </w:rPr>
        <w:br/>
      </w:r>
      <w:bookmarkStart w:id="1452" w:name="x1-20026r25"/>
      <w:bookmarkEnd w:id="1452"/>
      <w:r>
        <w:rPr>
          <w:lang w:val="en-CA"/>
        </w:rPr>
        <w:t>    ## get the entire list of elevation values for this dataset </w:t>
      </w:r>
      <w:r>
        <w:rPr>
          <w:lang w:val="en-CA"/>
        </w:rPr>
        <w:br/>
      </w:r>
      <w:bookmarkStart w:id="1453" w:name="x1-20027r26"/>
      <w:bookmarkEnd w:id="1453"/>
      <w:r>
        <w:rPr>
          <w:lang w:val="en-CA"/>
        </w:rPr>
        <w:t>    return [row[0] for row in </w:t>
      </w:r>
      <w:proofErr w:type="spellStart"/>
      <w:r>
        <w:rPr>
          <w:lang w:val="en-CA"/>
        </w:rPr>
        <w:t>self.data</w:t>
      </w:r>
      <w:proofErr w:type="spellEnd"/>
      <w:r>
        <w:rPr>
          <w:lang w:val="en-CA"/>
        </w:rPr>
        <w:t>] </w:t>
      </w:r>
      <w:r>
        <w:rPr>
          <w:lang w:val="en-CA"/>
        </w:rPr>
        <w:br/>
      </w:r>
      <w:bookmarkStart w:id="1454" w:name="x1-20028r27"/>
      <w:bookmarkEnd w:id="1454"/>
      <w:r>
        <w:rPr>
          <w:lang w:val="en-CA"/>
        </w:rPr>
        <w:t> </w:t>
      </w:r>
      <w:r>
        <w:rPr>
          <w:lang w:val="en-CA"/>
        </w:rPr>
        <w:br/>
      </w:r>
      <w:bookmarkStart w:id="1455" w:name="x1-20029r28"/>
      <w:bookmarkEnd w:id="1455"/>
      <w:r>
        <w:rPr>
          <w:lang w:val="en-CA"/>
        </w:rPr>
        <w:t>  </w:t>
      </w:r>
      <w:proofErr w:type="spellStart"/>
      <w:r>
        <w:rPr>
          <w:lang w:val="en-CA"/>
        </w:rPr>
        <w:t>def</w:t>
      </w:r>
      <w:proofErr w:type="spellEnd"/>
      <w:r>
        <w:rPr>
          <w:lang w:val="en-CA"/>
        </w:rPr>
        <w:t> </w:t>
      </w:r>
      <w:proofErr w:type="spellStart"/>
      <w:r>
        <w:rPr>
          <w:lang w:val="en-CA"/>
        </w:rPr>
        <w:t>getElevationByGivenAge</w:t>
      </w:r>
      <w:proofErr w:type="spellEnd"/>
      <w:r>
        <w:rPr>
          <w:lang w:val="en-CA"/>
        </w:rPr>
        <w:t>(self, </w:t>
      </w:r>
      <w:proofErr w:type="spellStart"/>
      <w:r>
        <w:rPr>
          <w:lang w:val="en-CA"/>
        </w:rPr>
        <w:t>someAge</w:t>
      </w:r>
      <w:proofErr w:type="spellEnd"/>
      <w:r>
        <w:rPr>
          <w:lang w:val="en-CA"/>
        </w:rPr>
        <w:t>): </w:t>
      </w:r>
      <w:r>
        <w:rPr>
          <w:lang w:val="en-CA"/>
        </w:rPr>
        <w:br/>
      </w:r>
      <w:bookmarkStart w:id="1456" w:name="x1-20030r29"/>
      <w:bookmarkEnd w:id="1456"/>
      <w:r>
        <w:rPr>
          <w:lang w:val="en-CA"/>
        </w:rPr>
        <w:t>    ## map an age to an elevation if possible </w:t>
      </w:r>
      <w:r>
        <w:rPr>
          <w:lang w:val="en-CA"/>
        </w:rPr>
        <w:br/>
      </w:r>
      <w:bookmarkStart w:id="1457" w:name="x1-20031r30"/>
      <w:bookmarkEnd w:id="1457"/>
      <w:r>
        <w:rPr>
          <w:lang w:val="en-CA"/>
        </w:rPr>
        <w:t>    for row in </w:t>
      </w:r>
      <w:proofErr w:type="spellStart"/>
      <w:r>
        <w:rPr>
          <w:lang w:val="en-CA"/>
        </w:rPr>
        <w:t>self.data</w:t>
      </w:r>
      <w:proofErr w:type="spellEnd"/>
      <w:r>
        <w:rPr>
          <w:lang w:val="en-CA"/>
        </w:rPr>
        <w:t>: </w:t>
      </w:r>
      <w:r>
        <w:rPr>
          <w:lang w:val="en-CA"/>
        </w:rPr>
        <w:br/>
      </w:r>
      <w:bookmarkStart w:id="1458" w:name="x1-20032r31"/>
      <w:bookmarkEnd w:id="1458"/>
      <w:r>
        <w:rPr>
          <w:lang w:val="en-CA"/>
        </w:rPr>
        <w:t>      if(row[1] == </w:t>
      </w:r>
      <w:proofErr w:type="spellStart"/>
      <w:r>
        <w:rPr>
          <w:lang w:val="en-CA"/>
        </w:rPr>
        <w:t>someAge</w:t>
      </w:r>
      <w:proofErr w:type="spellEnd"/>
      <w:r>
        <w:rPr>
          <w:lang w:val="en-CA"/>
        </w:rPr>
        <w:t>): </w:t>
      </w:r>
      <w:r>
        <w:rPr>
          <w:lang w:val="en-CA"/>
        </w:rPr>
        <w:br/>
      </w:r>
      <w:bookmarkStart w:id="1459" w:name="x1-20033r32"/>
      <w:bookmarkEnd w:id="1459"/>
      <w:r>
        <w:rPr>
          <w:lang w:val="en-CA"/>
        </w:rPr>
        <w:t>         return row[0] </w:t>
      </w:r>
      <w:r>
        <w:rPr>
          <w:lang w:val="en-CA"/>
        </w:rPr>
        <w:br/>
      </w:r>
      <w:bookmarkStart w:id="1460" w:name="x1-20034r33"/>
      <w:bookmarkEnd w:id="1460"/>
      <w:r>
        <w:rPr>
          <w:lang w:val="en-CA"/>
        </w:rPr>
        <w:t> </w:t>
      </w:r>
      <w:r>
        <w:rPr>
          <w:lang w:val="en-CA"/>
        </w:rPr>
        <w:br/>
      </w:r>
      <w:bookmarkStart w:id="1461" w:name="x1-20035r34"/>
      <w:bookmarkEnd w:id="1461"/>
      <w:r>
        <w:rPr>
          <w:lang w:val="en-CA"/>
        </w:rPr>
        <w:t>  </w:t>
      </w:r>
      <w:proofErr w:type="spellStart"/>
      <w:r>
        <w:rPr>
          <w:lang w:val="en-CA"/>
        </w:rPr>
        <w:t>def</w:t>
      </w:r>
      <w:proofErr w:type="spellEnd"/>
      <w:r>
        <w:rPr>
          <w:lang w:val="en-CA"/>
        </w:rPr>
        <w:t> </w:t>
      </w:r>
      <w:proofErr w:type="spellStart"/>
      <w:r>
        <w:rPr>
          <w:lang w:val="en-CA"/>
        </w:rPr>
        <w:t>getThisSiteBinCount</w:t>
      </w:r>
      <w:proofErr w:type="spellEnd"/>
      <w:r>
        <w:rPr>
          <w:lang w:val="en-CA"/>
        </w:rPr>
        <w:t>(self, </w:t>
      </w:r>
      <w:proofErr w:type="spellStart"/>
      <w:r>
        <w:rPr>
          <w:lang w:val="en-CA"/>
        </w:rPr>
        <w:t>binStart</w:t>
      </w:r>
      <w:proofErr w:type="spellEnd"/>
      <w:r>
        <w:rPr>
          <w:lang w:val="en-CA"/>
        </w:rPr>
        <w:t>, </w:t>
      </w:r>
      <w:proofErr w:type="spellStart"/>
      <w:r>
        <w:rPr>
          <w:lang w:val="en-CA"/>
        </w:rPr>
        <w:t>binWidth</w:t>
      </w:r>
      <w:proofErr w:type="spellEnd"/>
      <w:r>
        <w:rPr>
          <w:lang w:val="en-CA"/>
        </w:rPr>
        <w:t>): </w:t>
      </w:r>
      <w:r>
        <w:rPr>
          <w:lang w:val="en-CA"/>
        </w:rPr>
        <w:br/>
      </w:r>
      <w:bookmarkStart w:id="1462" w:name="x1-20036r35"/>
      <w:bookmarkEnd w:id="1462"/>
      <w:r>
        <w:rPr>
          <w:lang w:val="en-CA"/>
        </w:rPr>
        <w:t> </w:t>
      </w:r>
      <w:r>
        <w:rPr>
          <w:lang w:val="en-CA"/>
        </w:rPr>
        <w:br/>
      </w:r>
      <w:bookmarkStart w:id="1463" w:name="x1-20037r36"/>
      <w:bookmarkEnd w:id="1463"/>
      <w:r>
        <w:rPr>
          <w:lang w:val="en-CA"/>
        </w:rPr>
        <w:t>    </w:t>
      </w:r>
      <w:proofErr w:type="spellStart"/>
      <w:r>
        <w:rPr>
          <w:lang w:val="en-CA"/>
        </w:rPr>
        <w:t>def</w:t>
      </w:r>
      <w:proofErr w:type="spellEnd"/>
      <w:r>
        <w:rPr>
          <w:lang w:val="en-CA"/>
        </w:rPr>
        <w:t> </w:t>
      </w:r>
      <w:proofErr w:type="spellStart"/>
      <w:r>
        <w:rPr>
          <w:lang w:val="en-CA"/>
        </w:rPr>
        <w:t>withinside</w:t>
      </w:r>
      <w:proofErr w:type="spellEnd"/>
      <w:r>
        <w:rPr>
          <w:lang w:val="en-CA"/>
        </w:rPr>
        <w:t>(</w:t>
      </w:r>
      <w:proofErr w:type="spellStart"/>
      <w:r>
        <w:rPr>
          <w:lang w:val="en-CA"/>
        </w:rPr>
        <w:t>someValue</w:t>
      </w:r>
      <w:proofErr w:type="spellEnd"/>
      <w:r>
        <w:rPr>
          <w:lang w:val="en-CA"/>
        </w:rPr>
        <w:t>, </w:t>
      </w:r>
      <w:proofErr w:type="spellStart"/>
      <w:r>
        <w:rPr>
          <w:lang w:val="en-CA"/>
        </w:rPr>
        <w:t>binStart</w:t>
      </w:r>
      <w:proofErr w:type="spellEnd"/>
      <w:r>
        <w:rPr>
          <w:lang w:val="en-CA"/>
        </w:rPr>
        <w:t>, </w:t>
      </w:r>
      <w:proofErr w:type="spellStart"/>
      <w:r>
        <w:rPr>
          <w:lang w:val="en-CA"/>
        </w:rPr>
        <w:t>binWidth</w:t>
      </w:r>
      <w:proofErr w:type="spellEnd"/>
      <w:r>
        <w:rPr>
          <w:lang w:val="en-CA"/>
        </w:rPr>
        <w:t>): </w:t>
      </w:r>
      <w:r>
        <w:rPr>
          <w:lang w:val="en-CA"/>
        </w:rPr>
        <w:br/>
      </w:r>
      <w:bookmarkStart w:id="1464" w:name="x1-20038r37"/>
      <w:bookmarkEnd w:id="1464"/>
      <w:r>
        <w:rPr>
          <w:lang w:val="en-CA"/>
        </w:rPr>
        <w:t>      ## determine if someValue is between binStart and (binStart+binWidth) </w:t>
      </w:r>
      <w:r>
        <w:rPr>
          <w:lang w:val="en-CA"/>
        </w:rPr>
        <w:br/>
      </w:r>
      <w:bookmarkStart w:id="1465" w:name="x1-20039r38"/>
      <w:bookmarkEnd w:id="1465"/>
      <w:r>
        <w:rPr>
          <w:lang w:val="en-CA"/>
        </w:rPr>
        <w:t>      delta = </w:t>
      </w:r>
      <w:proofErr w:type="spellStart"/>
      <w:r>
        <w:rPr>
          <w:lang w:val="en-CA"/>
        </w:rPr>
        <w:t>someValue</w:t>
      </w:r>
      <w:proofErr w:type="spellEnd"/>
      <w:r>
        <w:rPr>
          <w:lang w:val="en-CA"/>
        </w:rPr>
        <w:t> - </w:t>
      </w:r>
      <w:proofErr w:type="spellStart"/>
      <w:r>
        <w:rPr>
          <w:lang w:val="en-CA"/>
        </w:rPr>
        <w:t>binStart</w:t>
      </w:r>
      <w:proofErr w:type="spellEnd"/>
      <w:r>
        <w:rPr>
          <w:lang w:val="en-CA"/>
        </w:rPr>
        <w:t> </w:t>
      </w:r>
      <w:r>
        <w:rPr>
          <w:lang w:val="en-CA"/>
        </w:rPr>
        <w:br/>
      </w:r>
      <w:bookmarkStart w:id="1466" w:name="x1-20040r39"/>
      <w:bookmarkEnd w:id="1466"/>
      <w:r>
        <w:rPr>
          <w:lang w:val="en-CA"/>
        </w:rPr>
        <w:t>      if((delta &gt;= 0)and(delta &lt;= </w:t>
      </w:r>
      <w:proofErr w:type="spellStart"/>
      <w:r>
        <w:rPr>
          <w:lang w:val="en-CA"/>
        </w:rPr>
        <w:t>binWidth</w:t>
      </w:r>
      <w:proofErr w:type="spellEnd"/>
      <w:r>
        <w:rPr>
          <w:lang w:val="en-CA"/>
        </w:rPr>
        <w:t>)): </w:t>
      </w:r>
      <w:r>
        <w:rPr>
          <w:lang w:val="en-CA"/>
        </w:rPr>
        <w:br/>
      </w:r>
      <w:bookmarkStart w:id="1467" w:name="x1-20041r40"/>
      <w:bookmarkEnd w:id="1467"/>
      <w:r>
        <w:rPr>
          <w:lang w:val="en-CA"/>
        </w:rPr>
        <w:t>         return True </w:t>
      </w:r>
      <w:r>
        <w:rPr>
          <w:lang w:val="en-CA"/>
        </w:rPr>
        <w:br/>
      </w:r>
      <w:bookmarkStart w:id="1468" w:name="x1-20042r41"/>
      <w:bookmarkEnd w:id="1468"/>
      <w:r>
        <w:rPr>
          <w:lang w:val="en-CA"/>
        </w:rPr>
        <w:t>      else: </w:t>
      </w:r>
      <w:r>
        <w:rPr>
          <w:lang w:val="en-CA"/>
        </w:rPr>
        <w:br/>
      </w:r>
      <w:bookmarkStart w:id="1469" w:name="x1-20043r42"/>
      <w:bookmarkEnd w:id="1469"/>
      <w:r>
        <w:rPr>
          <w:lang w:val="en-CA"/>
        </w:rPr>
        <w:t>         return False </w:t>
      </w:r>
      <w:r>
        <w:rPr>
          <w:lang w:val="en-CA"/>
        </w:rPr>
        <w:br/>
      </w:r>
      <w:bookmarkStart w:id="1470" w:name="x1-20044r43"/>
      <w:bookmarkEnd w:id="1470"/>
      <w:r>
        <w:rPr>
          <w:lang w:val="en-CA"/>
        </w:rPr>
        <w:t> </w:t>
      </w:r>
      <w:r>
        <w:rPr>
          <w:lang w:val="en-CA"/>
        </w:rPr>
        <w:br/>
      </w:r>
      <w:bookmarkStart w:id="1471" w:name="x1-20045r44"/>
      <w:bookmarkEnd w:id="1471"/>
      <w:r>
        <w:rPr>
          <w:lang w:val="en-CA"/>
        </w:rPr>
        <w:t>    return len([row[1] for row in self.data if withinside(row[1], binStart, binWidth)]) </w:t>
      </w:r>
      <w:r>
        <w:rPr>
          <w:lang w:val="en-CA"/>
        </w:rPr>
        <w:br/>
      </w:r>
      <w:bookmarkStart w:id="1472" w:name="x1-20046r45"/>
      <w:bookmarkEnd w:id="1472"/>
      <w:r>
        <w:rPr>
          <w:lang w:val="en-CA"/>
        </w:rPr>
        <w:t> </w:t>
      </w:r>
      <w:r>
        <w:rPr>
          <w:lang w:val="en-CA"/>
        </w:rPr>
        <w:br/>
      </w:r>
      <w:bookmarkStart w:id="1473" w:name="x1-20047r46"/>
      <w:bookmarkEnd w:id="1473"/>
      <w:r>
        <w:rPr>
          <w:lang w:val="en-CA"/>
        </w:rPr>
        <w:t>  </w:t>
      </w:r>
      <w:proofErr w:type="spellStart"/>
      <w:r>
        <w:rPr>
          <w:lang w:val="en-CA"/>
        </w:rPr>
        <w:t>def</w:t>
      </w:r>
      <w:proofErr w:type="spellEnd"/>
      <w:r>
        <w:rPr>
          <w:lang w:val="en-CA"/>
        </w:rPr>
        <w:t> </w:t>
      </w:r>
      <w:proofErr w:type="spellStart"/>
      <w:r>
        <w:rPr>
          <w:lang w:val="en-CA"/>
        </w:rPr>
        <w:t>getSiteName</w:t>
      </w:r>
      <w:proofErr w:type="spellEnd"/>
      <w:r>
        <w:rPr>
          <w:lang w:val="en-CA"/>
        </w:rPr>
        <w:t>(self): </w:t>
      </w:r>
      <w:r>
        <w:rPr>
          <w:lang w:val="en-CA"/>
        </w:rPr>
        <w:br/>
      </w:r>
      <w:bookmarkStart w:id="1474" w:name="x1-20048r47"/>
      <w:bookmarkEnd w:id="1474"/>
      <w:r>
        <w:rPr>
          <w:lang w:val="en-CA"/>
        </w:rPr>
        <w:t>    return </w:t>
      </w:r>
      <w:proofErr w:type="spellStart"/>
      <w:r>
        <w:rPr>
          <w:lang w:val="en-CA"/>
        </w:rPr>
        <w:t>self.siteName</w:t>
      </w:r>
      <w:proofErr w:type="spellEnd"/>
      <w:r>
        <w:rPr>
          <w:lang w:val="en-CA"/>
        </w:rPr>
        <w:t xml:space="preserve"> </w:t>
      </w:r>
    </w:p>
    <w:p w14:paraId="51ECE578" w14:textId="77777777" w:rsidR="003F02A9" w:rsidRDefault="003F02A9">
      <w:pPr>
        <w:widowControl/>
        <w:rPr>
          <w:lang w:val="en-CA"/>
        </w:rPr>
      </w:pPr>
    </w:p>
    <w:p w14:paraId="082BFEF2" w14:textId="77777777" w:rsidR="003F02A9" w:rsidRDefault="003F02A9">
      <w:pPr>
        <w:widowControl/>
        <w:rPr>
          <w:lang w:val="en-CA"/>
        </w:rPr>
      </w:pPr>
      <w:r>
        <w:rPr>
          <w:lang w:val="en-CA"/>
        </w:rPr>
        <w:t xml:space="preserve">7.5 </w:t>
      </w:r>
      <w:bookmarkStart w:id="1475" w:name="x1-210007.5"/>
      <w:bookmarkEnd w:id="1475"/>
      <w:r>
        <w:rPr>
          <w:lang w:val="en-CA"/>
        </w:rPr>
        <w:t>Source code for dataModel.py</w:t>
      </w:r>
    </w:p>
    <w:p w14:paraId="1AE02EEE" w14:textId="77777777" w:rsidR="003F02A9" w:rsidRDefault="003F02A9">
      <w:pPr>
        <w:widowControl/>
        <w:rPr>
          <w:lang w:val="en-CA"/>
        </w:rPr>
      </w:pPr>
      <w:bookmarkStart w:id="1476" w:name="x1-21001"/>
      <w:bookmarkEnd w:id="1476"/>
      <w:r>
        <w:rPr>
          <w:lang w:val="en-CA"/>
        </w:rPr>
        <w:t> </w:t>
      </w:r>
      <w:r>
        <w:rPr>
          <w:lang w:val="en-CA"/>
        </w:rPr>
        <w:br/>
      </w:r>
      <w:bookmarkStart w:id="1477" w:name="x1-21002r1"/>
      <w:bookmarkEnd w:id="1477"/>
      <w:r>
        <w:rPr>
          <w:lang w:val="en-CA"/>
        </w:rPr>
        <w:t>## dataModel.py ################################################################ </w:t>
      </w:r>
      <w:r>
        <w:rPr>
          <w:lang w:val="en-CA"/>
        </w:rPr>
        <w:br/>
      </w:r>
      <w:bookmarkStart w:id="1478" w:name="x1-21003r2"/>
      <w:bookmarkEnd w:id="1478"/>
      <w:r>
        <w:rPr>
          <w:lang w:val="en-CA"/>
        </w:rPr>
        <w:t>## Base class for building data models (ie interpretations of what the age ##### </w:t>
      </w:r>
      <w:r>
        <w:rPr>
          <w:lang w:val="en-CA"/>
        </w:rPr>
        <w:br/>
      </w:r>
      <w:bookmarkStart w:id="1479" w:name="x1-21004r3"/>
      <w:bookmarkEnd w:id="1479"/>
      <w:r>
        <w:rPr>
          <w:lang w:val="en-CA"/>
        </w:rPr>
        <w:t>## is for the entire age range that the data spans) ############################ </w:t>
      </w:r>
      <w:r>
        <w:rPr>
          <w:lang w:val="en-CA"/>
        </w:rPr>
        <w:br/>
      </w:r>
      <w:bookmarkStart w:id="1480" w:name="x1-21005r4"/>
      <w:bookmarkEnd w:id="1480"/>
      <w:r>
        <w:rPr>
          <w:lang w:val="en-CA"/>
        </w:rPr>
        <w:t>################################################################################ </w:t>
      </w:r>
      <w:r>
        <w:rPr>
          <w:lang w:val="en-CA"/>
        </w:rPr>
        <w:br/>
      </w:r>
      <w:bookmarkStart w:id="1481" w:name="x1-21006r5"/>
      <w:bookmarkEnd w:id="1481"/>
      <w:r>
        <w:rPr>
          <w:lang w:val="en-CA"/>
        </w:rPr>
        <w:t>from </w:t>
      </w:r>
      <w:proofErr w:type="spellStart"/>
      <w:r>
        <w:rPr>
          <w:lang w:val="en-CA"/>
        </w:rPr>
        <w:t>rawData</w:t>
      </w:r>
      <w:proofErr w:type="spellEnd"/>
      <w:r>
        <w:rPr>
          <w:lang w:val="en-CA"/>
        </w:rPr>
        <w:t> import * </w:t>
      </w:r>
      <w:r>
        <w:rPr>
          <w:lang w:val="en-CA"/>
        </w:rPr>
        <w:br/>
      </w:r>
      <w:bookmarkStart w:id="1482" w:name="x1-21007r6"/>
      <w:bookmarkEnd w:id="1482"/>
      <w:r>
        <w:rPr>
          <w:lang w:val="en-CA"/>
        </w:rPr>
        <w:t> </w:t>
      </w:r>
      <w:r>
        <w:rPr>
          <w:lang w:val="en-CA"/>
        </w:rPr>
        <w:br/>
      </w:r>
      <w:bookmarkStart w:id="1483" w:name="x1-21008r7"/>
      <w:bookmarkEnd w:id="1483"/>
      <w:r>
        <w:rPr>
          <w:lang w:val="en-CA"/>
        </w:rPr>
        <w:t> </w:t>
      </w:r>
      <w:r>
        <w:rPr>
          <w:lang w:val="en-CA"/>
        </w:rPr>
        <w:br/>
      </w:r>
      <w:bookmarkStart w:id="1484" w:name="x1-21009r8"/>
      <w:bookmarkEnd w:id="1484"/>
      <w:r>
        <w:rPr>
          <w:lang w:val="en-CA"/>
        </w:rPr>
        <w:t>## ideas for future models: </w:t>
      </w:r>
      <w:r>
        <w:rPr>
          <w:lang w:val="en-CA"/>
        </w:rPr>
        <w:br/>
      </w:r>
      <w:bookmarkStart w:id="1485" w:name="x1-21010r9"/>
      <w:bookmarkEnd w:id="1485"/>
      <w:r>
        <w:rPr>
          <w:lang w:val="en-CA"/>
        </w:rPr>
        <w:t>## -same connect the dots idea, but with binned means every so many years </w:t>
      </w:r>
      <w:r>
        <w:rPr>
          <w:lang w:val="en-CA"/>
        </w:rPr>
        <w:br/>
      </w:r>
      <w:bookmarkStart w:id="1486" w:name="x1-21011r10"/>
      <w:bookmarkEnd w:id="1486"/>
      <w:r>
        <w:rPr>
          <w:lang w:val="en-CA"/>
        </w:rPr>
        <w:t>## -use mean water level of other sites in areas where a site has a gap to </w:t>
      </w:r>
      <w:r>
        <w:rPr>
          <w:lang w:val="en-CA"/>
        </w:rPr>
        <w:br/>
      </w:r>
      <w:bookmarkStart w:id="1487" w:name="x1-21012r11"/>
      <w:bookmarkEnd w:id="1487"/>
      <w:r>
        <w:rPr>
          <w:lang w:val="en-CA"/>
        </w:rPr>
        <w:t>## adjust for global water lows caused by climate, etc. </w:t>
      </w:r>
      <w:r>
        <w:rPr>
          <w:lang w:val="en-CA"/>
        </w:rPr>
        <w:br/>
      </w:r>
      <w:bookmarkStart w:id="1488" w:name="x1-21013r12"/>
      <w:bookmarkEnd w:id="1488"/>
      <w:r>
        <w:rPr>
          <w:lang w:val="en-CA"/>
        </w:rPr>
        <w:t> </w:t>
      </w:r>
      <w:r>
        <w:rPr>
          <w:lang w:val="en-CA"/>
        </w:rPr>
        <w:br/>
      </w:r>
      <w:bookmarkStart w:id="1489" w:name="x1-21014r13"/>
      <w:bookmarkEnd w:id="1489"/>
      <w:r>
        <w:rPr>
          <w:lang w:val="en-CA"/>
        </w:rPr>
        <w:t> </w:t>
      </w:r>
      <w:r>
        <w:rPr>
          <w:lang w:val="en-CA"/>
        </w:rPr>
        <w:br/>
      </w:r>
      <w:bookmarkStart w:id="1490" w:name="x1-21015r14"/>
      <w:bookmarkEnd w:id="1490"/>
      <w:r>
        <w:rPr>
          <w:lang w:val="en-CA"/>
        </w:rPr>
        <w:t>class </w:t>
      </w:r>
      <w:proofErr w:type="spellStart"/>
      <w:r>
        <w:rPr>
          <w:lang w:val="en-CA"/>
        </w:rPr>
        <w:t>siteModel</w:t>
      </w:r>
      <w:proofErr w:type="spellEnd"/>
      <w:r>
        <w:rPr>
          <w:lang w:val="en-CA"/>
        </w:rPr>
        <w:t>(object): </w:t>
      </w:r>
      <w:r>
        <w:rPr>
          <w:lang w:val="en-CA"/>
        </w:rPr>
        <w:br/>
      </w:r>
      <w:bookmarkStart w:id="1491" w:name="x1-21016r15"/>
      <w:bookmarkEnd w:id="1491"/>
      <w:r>
        <w:rPr>
          <w:lang w:val="en-CA"/>
        </w:rPr>
        <w:t>  ## parent to all models that take a set of siteData and attempt to build a </w:t>
      </w:r>
      <w:r>
        <w:rPr>
          <w:lang w:val="en-CA"/>
        </w:rPr>
        <w:br/>
      </w:r>
      <w:bookmarkStart w:id="1492" w:name="x1-21017r16"/>
      <w:bookmarkEnd w:id="1492"/>
      <w:r>
        <w:rPr>
          <w:lang w:val="en-CA"/>
        </w:rPr>
        <w:t>  ## model of elevations for all of the possible age values in between points </w:t>
      </w:r>
      <w:r>
        <w:rPr>
          <w:lang w:val="en-CA"/>
        </w:rPr>
        <w:br/>
      </w:r>
      <w:bookmarkStart w:id="1493" w:name="x1-21018r17"/>
      <w:bookmarkEnd w:id="1493"/>
      <w:r>
        <w:rPr>
          <w:lang w:val="en-CA"/>
        </w:rPr>
        <w:t>  ## where the elevation is directly sampled for that exact time. </w:t>
      </w:r>
      <w:r>
        <w:rPr>
          <w:lang w:val="en-CA"/>
        </w:rPr>
        <w:br/>
      </w:r>
      <w:bookmarkStart w:id="1494" w:name="x1-21019r18"/>
      <w:bookmarkEnd w:id="1494"/>
      <w:r>
        <w:rPr>
          <w:lang w:val="en-CA"/>
        </w:rPr>
        <w:t> </w:t>
      </w:r>
      <w:r>
        <w:rPr>
          <w:lang w:val="en-CA"/>
        </w:rPr>
        <w:br/>
      </w:r>
      <w:bookmarkStart w:id="1495" w:name="x1-21020r19"/>
      <w:bookmarkEnd w:id="1495"/>
      <w:r>
        <w:rPr>
          <w:lang w:val="en-CA"/>
        </w:rPr>
        <w:t> </w:t>
      </w:r>
      <w:r>
        <w:rPr>
          <w:lang w:val="en-CA"/>
        </w:rPr>
        <w:br/>
      </w:r>
      <w:bookmarkStart w:id="1496" w:name="x1-21021r20"/>
      <w:bookmarkEnd w:id="1496"/>
      <w:r>
        <w:rPr>
          <w:lang w:val="en-CA"/>
        </w:rPr>
        <w:t> </w:t>
      </w:r>
      <w:r>
        <w:rPr>
          <w:lang w:val="en-CA"/>
        </w:rPr>
        <w:br/>
      </w:r>
      <w:bookmarkStart w:id="1497" w:name="x1-21022r21"/>
      <w:bookmarkEnd w:id="1497"/>
      <w:r>
        <w:rPr>
          <w:lang w:val="en-CA"/>
        </w:rPr>
        <w:lastRenderedPageBreak/>
        <w:t>  </w:t>
      </w:r>
      <w:proofErr w:type="spellStart"/>
      <w:r>
        <w:rPr>
          <w:lang w:val="en-CA"/>
        </w:rPr>
        <w:t>def</w:t>
      </w:r>
      <w:proofErr w:type="spellEnd"/>
      <w:r>
        <w:rPr>
          <w:lang w:val="en-CA"/>
        </w:rPr>
        <w:t> __</w:t>
      </w:r>
      <w:proofErr w:type="spellStart"/>
      <w:r>
        <w:rPr>
          <w:lang w:val="en-CA"/>
        </w:rPr>
        <w:t>init</w:t>
      </w:r>
      <w:proofErr w:type="spellEnd"/>
      <w:r>
        <w:rPr>
          <w:lang w:val="en-CA"/>
        </w:rPr>
        <w:t>__(self): </w:t>
      </w:r>
      <w:r>
        <w:rPr>
          <w:lang w:val="en-CA"/>
        </w:rPr>
        <w:br/>
      </w:r>
      <w:bookmarkStart w:id="1498" w:name="x1-21023r22"/>
      <w:bookmarkEnd w:id="1498"/>
      <w:r>
        <w:rPr>
          <w:lang w:val="en-CA"/>
        </w:rPr>
        <w:t>    pass </w:t>
      </w:r>
      <w:r>
        <w:rPr>
          <w:lang w:val="en-CA"/>
        </w:rPr>
        <w:br/>
      </w:r>
      <w:bookmarkStart w:id="1499" w:name="x1-21024r23"/>
      <w:bookmarkEnd w:id="1499"/>
      <w:r>
        <w:rPr>
          <w:lang w:val="en-CA"/>
        </w:rPr>
        <w:t> </w:t>
      </w:r>
      <w:r>
        <w:rPr>
          <w:lang w:val="en-CA"/>
        </w:rPr>
        <w:br/>
      </w:r>
      <w:bookmarkStart w:id="1500" w:name="x1-21025r24"/>
      <w:bookmarkEnd w:id="1500"/>
      <w:r>
        <w:rPr>
          <w:lang w:val="en-CA"/>
        </w:rPr>
        <w:t>  ## </w:t>
      </w:r>
      <w:proofErr w:type="spellStart"/>
      <w:r>
        <w:rPr>
          <w:lang w:val="en-CA"/>
        </w:rPr>
        <w:t>getModelledElevation</w:t>
      </w:r>
      <w:proofErr w:type="spellEnd"/>
      <w:r>
        <w:rPr>
          <w:lang w:val="en-CA"/>
        </w:rPr>
        <w:t>: </w:t>
      </w:r>
      <w:proofErr w:type="spellStart"/>
      <w:r>
        <w:rPr>
          <w:lang w:val="en-CA"/>
        </w:rPr>
        <w:t>Num</w:t>
      </w:r>
      <w:proofErr w:type="spellEnd"/>
      <w:r>
        <w:rPr>
          <w:lang w:val="en-CA"/>
        </w:rPr>
        <w:t> -&gt; </w:t>
      </w:r>
      <w:proofErr w:type="spellStart"/>
      <w:r>
        <w:rPr>
          <w:lang w:val="en-CA"/>
        </w:rPr>
        <w:t>Num</w:t>
      </w:r>
      <w:proofErr w:type="spellEnd"/>
      <w:r>
        <w:rPr>
          <w:lang w:val="en-CA"/>
        </w:rPr>
        <w:t> </w:t>
      </w:r>
      <w:r>
        <w:rPr>
          <w:lang w:val="en-CA"/>
        </w:rPr>
        <w:br/>
      </w:r>
      <w:bookmarkStart w:id="1501" w:name="x1-21026r25"/>
      <w:bookmarkEnd w:id="1501"/>
      <w:r>
        <w:rPr>
          <w:lang w:val="en-CA"/>
        </w:rPr>
        <w:t> </w:t>
      </w:r>
      <w:r>
        <w:rPr>
          <w:lang w:val="en-CA"/>
        </w:rPr>
        <w:br/>
      </w:r>
      <w:bookmarkStart w:id="1502" w:name="x1-21027r26"/>
      <w:bookmarkEnd w:id="1502"/>
      <w:r>
        <w:rPr>
          <w:lang w:val="en-CA"/>
        </w:rPr>
        <w:t> </w:t>
      </w:r>
      <w:r>
        <w:rPr>
          <w:lang w:val="en-CA"/>
        </w:rPr>
        <w:br/>
      </w:r>
      <w:bookmarkStart w:id="1503" w:name="x1-21028r27"/>
      <w:bookmarkEnd w:id="1503"/>
      <w:r>
        <w:rPr>
          <w:lang w:val="en-CA"/>
        </w:rPr>
        <w:t> </w:t>
      </w:r>
      <w:r>
        <w:rPr>
          <w:lang w:val="en-CA"/>
        </w:rPr>
        <w:br/>
      </w:r>
      <w:bookmarkStart w:id="1504" w:name="x1-21029r28"/>
      <w:bookmarkEnd w:id="1504"/>
      <w:r>
        <w:rPr>
          <w:lang w:val="en-CA"/>
        </w:rPr>
        <w:t> </w:t>
      </w:r>
      <w:r>
        <w:rPr>
          <w:lang w:val="en-CA"/>
        </w:rPr>
        <w:br/>
      </w:r>
      <w:bookmarkStart w:id="1505" w:name="x1-21030r29"/>
      <w:bookmarkEnd w:id="1505"/>
      <w:proofErr w:type="spellStart"/>
      <w:r>
        <w:rPr>
          <w:lang w:val="en-CA"/>
        </w:rPr>
        <w:t>def</w:t>
      </w:r>
      <w:proofErr w:type="spellEnd"/>
      <w:r>
        <w:rPr>
          <w:lang w:val="en-CA"/>
        </w:rPr>
        <w:t> </w:t>
      </w:r>
      <w:proofErr w:type="spellStart"/>
      <w:r>
        <w:rPr>
          <w:lang w:val="en-CA"/>
        </w:rPr>
        <w:t>inRange</w:t>
      </w:r>
      <w:proofErr w:type="spellEnd"/>
      <w:r>
        <w:rPr>
          <w:lang w:val="en-CA"/>
        </w:rPr>
        <w:t>(value, high, low): </w:t>
      </w:r>
      <w:r>
        <w:rPr>
          <w:lang w:val="en-CA"/>
        </w:rPr>
        <w:br/>
      </w:r>
      <w:bookmarkStart w:id="1506" w:name="x1-21031r30"/>
      <w:bookmarkEnd w:id="1506"/>
      <w:r>
        <w:rPr>
          <w:lang w:val="en-CA"/>
        </w:rPr>
        <w:t>  if((value &lt;= high) and (value &gt;= low)): </w:t>
      </w:r>
      <w:r>
        <w:rPr>
          <w:lang w:val="en-CA"/>
        </w:rPr>
        <w:br/>
      </w:r>
      <w:bookmarkStart w:id="1507" w:name="x1-21032r31"/>
      <w:bookmarkEnd w:id="1507"/>
      <w:r>
        <w:rPr>
          <w:lang w:val="en-CA"/>
        </w:rPr>
        <w:t>    return True </w:t>
      </w:r>
      <w:r>
        <w:rPr>
          <w:lang w:val="en-CA"/>
        </w:rPr>
        <w:br/>
      </w:r>
      <w:bookmarkStart w:id="1508" w:name="x1-21033r32"/>
      <w:bookmarkEnd w:id="1508"/>
      <w:r>
        <w:rPr>
          <w:lang w:val="en-CA"/>
        </w:rPr>
        <w:t>  return False </w:t>
      </w:r>
      <w:r>
        <w:rPr>
          <w:lang w:val="en-CA"/>
        </w:rPr>
        <w:br/>
      </w:r>
      <w:bookmarkStart w:id="1509" w:name="x1-21034r33"/>
      <w:bookmarkEnd w:id="1509"/>
      <w:r>
        <w:rPr>
          <w:lang w:val="en-CA"/>
        </w:rPr>
        <w:t> </w:t>
      </w:r>
      <w:r>
        <w:rPr>
          <w:lang w:val="en-CA"/>
        </w:rPr>
        <w:br/>
      </w:r>
      <w:bookmarkStart w:id="1510" w:name="x1-21035r34"/>
      <w:bookmarkEnd w:id="1510"/>
      <w:r>
        <w:rPr>
          <w:lang w:val="en-CA"/>
        </w:rPr>
        <w:t> </w:t>
      </w:r>
      <w:r>
        <w:rPr>
          <w:lang w:val="en-CA"/>
        </w:rPr>
        <w:br/>
      </w:r>
      <w:bookmarkStart w:id="1511" w:name="x1-21036r35"/>
      <w:bookmarkEnd w:id="1511"/>
      <w:r>
        <w:rPr>
          <w:lang w:val="en-CA"/>
        </w:rPr>
        <w:t>## </w:t>
      </w:r>
      <w:proofErr w:type="spellStart"/>
      <w:r>
        <w:rPr>
          <w:lang w:val="en-CA"/>
        </w:rPr>
        <w:t>getAgeBinByAgeValue</w:t>
      </w:r>
      <w:proofErr w:type="spellEnd"/>
      <w:r>
        <w:rPr>
          <w:lang w:val="en-CA"/>
        </w:rPr>
        <w:t>: float, </w:t>
      </w:r>
      <w:proofErr w:type="spellStart"/>
      <w:r>
        <w:rPr>
          <w:lang w:val="en-CA"/>
        </w:rPr>
        <w:t>listof</w:t>
      </w:r>
      <w:proofErr w:type="spellEnd"/>
      <w:r>
        <w:rPr>
          <w:lang w:val="en-CA"/>
        </w:rPr>
        <w:t>(float) -&gt; float, float </w:t>
      </w:r>
      <w:r>
        <w:rPr>
          <w:lang w:val="en-CA"/>
        </w:rPr>
        <w:br/>
      </w:r>
      <w:bookmarkStart w:id="1512" w:name="x1-21037r36"/>
      <w:bookmarkEnd w:id="1512"/>
      <w:r>
        <w:rPr>
          <w:lang w:val="en-CA"/>
        </w:rPr>
        <w:t> </w:t>
      </w:r>
      <w:r>
        <w:rPr>
          <w:lang w:val="en-CA"/>
        </w:rPr>
        <w:br/>
      </w:r>
      <w:bookmarkStart w:id="1513" w:name="x1-21038r37"/>
      <w:bookmarkEnd w:id="1513"/>
      <w:r>
        <w:rPr>
          <w:lang w:val="en-CA"/>
        </w:rPr>
        <w:t>## </w:t>
      </w:r>
      <w:proofErr w:type="spellStart"/>
      <w:r>
        <w:rPr>
          <w:lang w:val="en-CA"/>
        </w:rPr>
        <w:t>ageValue</w:t>
      </w:r>
      <w:proofErr w:type="spellEnd"/>
      <w:r>
        <w:rPr>
          <w:lang w:val="en-CA"/>
        </w:rPr>
        <w:t> is a float </w:t>
      </w:r>
      <w:r>
        <w:rPr>
          <w:lang w:val="en-CA"/>
        </w:rPr>
        <w:br/>
      </w:r>
      <w:bookmarkStart w:id="1514" w:name="x1-21039r38"/>
      <w:bookmarkEnd w:id="1514"/>
      <w:r>
        <w:rPr>
          <w:lang w:val="en-CA"/>
        </w:rPr>
        <w:t>## </w:t>
      </w:r>
      <w:proofErr w:type="spellStart"/>
      <w:r>
        <w:rPr>
          <w:lang w:val="en-CA"/>
        </w:rPr>
        <w:t>ageBins</w:t>
      </w:r>
      <w:proofErr w:type="spellEnd"/>
      <w:r>
        <w:rPr>
          <w:lang w:val="en-CA"/>
        </w:rPr>
        <w:t> is some list of bin endpoints </w:t>
      </w:r>
      <w:r>
        <w:rPr>
          <w:lang w:val="en-CA"/>
        </w:rPr>
        <w:br/>
      </w:r>
      <w:bookmarkStart w:id="1515" w:name="x1-21040r39"/>
      <w:bookmarkEnd w:id="1515"/>
      <w:r>
        <w:rPr>
          <w:lang w:val="en-CA"/>
        </w:rPr>
        <w:t> </w:t>
      </w:r>
      <w:r>
        <w:rPr>
          <w:lang w:val="en-CA"/>
        </w:rPr>
        <w:br/>
      </w:r>
      <w:bookmarkStart w:id="1516" w:name="x1-21041r40"/>
      <w:bookmarkEnd w:id="1516"/>
      <w:proofErr w:type="spellStart"/>
      <w:r>
        <w:rPr>
          <w:lang w:val="en-CA"/>
        </w:rPr>
        <w:t>def</w:t>
      </w:r>
      <w:proofErr w:type="spellEnd"/>
      <w:r>
        <w:rPr>
          <w:lang w:val="en-CA"/>
        </w:rPr>
        <w:t> </w:t>
      </w:r>
      <w:proofErr w:type="spellStart"/>
      <w:r>
        <w:rPr>
          <w:lang w:val="en-CA"/>
        </w:rPr>
        <w:t>getAgeBinByAgeValue</w:t>
      </w:r>
      <w:proofErr w:type="spellEnd"/>
      <w:r>
        <w:rPr>
          <w:lang w:val="en-CA"/>
        </w:rPr>
        <w:t>(</w:t>
      </w:r>
      <w:proofErr w:type="spellStart"/>
      <w:r>
        <w:rPr>
          <w:lang w:val="en-CA"/>
        </w:rPr>
        <w:t>ageValue</w:t>
      </w:r>
      <w:proofErr w:type="spellEnd"/>
      <w:r>
        <w:rPr>
          <w:lang w:val="en-CA"/>
        </w:rPr>
        <w:t>, </w:t>
      </w:r>
      <w:proofErr w:type="spellStart"/>
      <w:r>
        <w:rPr>
          <w:lang w:val="en-CA"/>
        </w:rPr>
        <w:t>ageBins</w:t>
      </w:r>
      <w:proofErr w:type="spellEnd"/>
      <w:r>
        <w:rPr>
          <w:lang w:val="en-CA"/>
        </w:rPr>
        <w:t>): </w:t>
      </w:r>
      <w:r>
        <w:rPr>
          <w:lang w:val="en-CA"/>
        </w:rPr>
        <w:br/>
      </w:r>
      <w:bookmarkStart w:id="1517" w:name="x1-21042r41"/>
      <w:bookmarkEnd w:id="1517"/>
      <w:r>
        <w:rPr>
          <w:lang w:val="en-CA"/>
        </w:rPr>
        <w:t>  </w:t>
      </w:r>
      <w:proofErr w:type="spellStart"/>
      <w:r>
        <w:rPr>
          <w:lang w:val="en-CA"/>
        </w:rPr>
        <w:t>baseAge</w:t>
      </w:r>
      <w:proofErr w:type="spellEnd"/>
      <w:r>
        <w:rPr>
          <w:lang w:val="en-CA"/>
        </w:rPr>
        <w:t> = </w:t>
      </w:r>
      <w:proofErr w:type="spellStart"/>
      <w:r>
        <w:rPr>
          <w:lang w:val="en-CA"/>
        </w:rPr>
        <w:t>ageBins</w:t>
      </w:r>
      <w:proofErr w:type="spellEnd"/>
      <w:r>
        <w:rPr>
          <w:lang w:val="en-CA"/>
        </w:rPr>
        <w:t>[0] </w:t>
      </w:r>
      <w:r>
        <w:rPr>
          <w:lang w:val="en-CA"/>
        </w:rPr>
        <w:br/>
      </w:r>
      <w:bookmarkStart w:id="1518" w:name="x1-21043r42"/>
      <w:bookmarkEnd w:id="1518"/>
      <w:r>
        <w:rPr>
          <w:lang w:val="en-CA"/>
        </w:rPr>
        <w:t>  </w:t>
      </w:r>
      <w:proofErr w:type="spellStart"/>
      <w:r>
        <w:rPr>
          <w:lang w:val="en-CA"/>
        </w:rPr>
        <w:t>ageBinsDelta</w:t>
      </w:r>
      <w:proofErr w:type="spellEnd"/>
      <w:r>
        <w:rPr>
          <w:lang w:val="en-CA"/>
        </w:rPr>
        <w:t> = </w:t>
      </w:r>
      <w:proofErr w:type="spellStart"/>
      <w:r>
        <w:rPr>
          <w:lang w:val="en-CA"/>
        </w:rPr>
        <w:t>ageBins</w:t>
      </w:r>
      <w:proofErr w:type="spellEnd"/>
      <w:r>
        <w:rPr>
          <w:lang w:val="en-CA"/>
        </w:rPr>
        <w:t>[1] - </w:t>
      </w:r>
      <w:proofErr w:type="spellStart"/>
      <w:r>
        <w:rPr>
          <w:lang w:val="en-CA"/>
        </w:rPr>
        <w:t>baseAge</w:t>
      </w:r>
      <w:proofErr w:type="spellEnd"/>
      <w:r>
        <w:rPr>
          <w:lang w:val="en-CA"/>
        </w:rPr>
        <w:t> </w:t>
      </w:r>
      <w:r>
        <w:rPr>
          <w:lang w:val="en-CA"/>
        </w:rPr>
        <w:br/>
      </w:r>
      <w:bookmarkStart w:id="1519" w:name="x1-21044r43"/>
      <w:bookmarkEnd w:id="1519"/>
      <w:r>
        <w:rPr>
          <w:lang w:val="en-CA"/>
        </w:rPr>
        <w:t>  ## should be consistent throughout the </w:t>
      </w:r>
      <w:proofErr w:type="spellStart"/>
      <w:r>
        <w:rPr>
          <w:lang w:val="en-CA"/>
        </w:rPr>
        <w:t>ageBins</w:t>
      </w:r>
      <w:proofErr w:type="spellEnd"/>
      <w:r>
        <w:rPr>
          <w:lang w:val="en-CA"/>
        </w:rPr>
        <w:t> list </w:t>
      </w:r>
      <w:r>
        <w:rPr>
          <w:lang w:val="en-CA"/>
        </w:rPr>
        <w:br/>
      </w:r>
      <w:bookmarkStart w:id="1520" w:name="x1-21045r44"/>
      <w:bookmarkEnd w:id="1520"/>
      <w:r>
        <w:rPr>
          <w:lang w:val="en-CA"/>
        </w:rPr>
        <w:t> </w:t>
      </w:r>
      <w:r>
        <w:rPr>
          <w:lang w:val="en-CA"/>
        </w:rPr>
        <w:br/>
      </w:r>
      <w:bookmarkStart w:id="1521" w:name="x1-21046r45"/>
      <w:bookmarkEnd w:id="1521"/>
      <w:r>
        <w:rPr>
          <w:lang w:val="en-CA"/>
        </w:rPr>
        <w:t>  ## now find the nearest start point for a bin to the </w:t>
      </w:r>
      <w:proofErr w:type="spellStart"/>
      <w:r>
        <w:rPr>
          <w:lang w:val="en-CA"/>
        </w:rPr>
        <w:t>ageValue</w:t>
      </w:r>
      <w:proofErr w:type="spellEnd"/>
      <w:r>
        <w:rPr>
          <w:lang w:val="en-CA"/>
        </w:rPr>
        <w:t> </w:t>
      </w:r>
      <w:r>
        <w:rPr>
          <w:lang w:val="en-CA"/>
        </w:rPr>
        <w:br/>
      </w:r>
      <w:bookmarkStart w:id="1522" w:name="x1-21047r46"/>
      <w:bookmarkEnd w:id="1522"/>
      <w:r>
        <w:rPr>
          <w:lang w:val="en-CA"/>
        </w:rPr>
        <w:t> </w:t>
      </w:r>
      <w:r>
        <w:rPr>
          <w:lang w:val="en-CA"/>
        </w:rPr>
        <w:br/>
      </w:r>
      <w:bookmarkStart w:id="1523" w:name="x1-21048r47"/>
      <w:bookmarkEnd w:id="1523"/>
      <w:r>
        <w:rPr>
          <w:lang w:val="en-CA"/>
        </w:rPr>
        <w:t>  </w:t>
      </w:r>
      <w:proofErr w:type="spellStart"/>
      <w:r>
        <w:rPr>
          <w:lang w:val="en-CA"/>
        </w:rPr>
        <w:t>binStartValue</w:t>
      </w:r>
      <w:proofErr w:type="spellEnd"/>
      <w:r>
        <w:rPr>
          <w:lang w:val="en-CA"/>
        </w:rPr>
        <w:t> = </w:t>
      </w:r>
      <w:proofErr w:type="spellStart"/>
      <w:r>
        <w:rPr>
          <w:lang w:val="en-CA"/>
        </w:rPr>
        <w:t>baseAge</w:t>
      </w:r>
      <w:proofErr w:type="spellEnd"/>
      <w:r>
        <w:rPr>
          <w:lang w:val="en-CA"/>
        </w:rPr>
        <w:t> </w:t>
      </w:r>
      <w:r>
        <w:rPr>
          <w:lang w:val="en-CA"/>
        </w:rPr>
        <w:br/>
      </w:r>
      <w:bookmarkStart w:id="1524" w:name="x1-21049r48"/>
      <w:bookmarkEnd w:id="1524"/>
      <w:r>
        <w:rPr>
          <w:lang w:val="en-CA"/>
        </w:rPr>
        <w:t> </w:t>
      </w:r>
      <w:r>
        <w:rPr>
          <w:lang w:val="en-CA"/>
        </w:rPr>
        <w:br/>
      </w:r>
      <w:bookmarkStart w:id="1525" w:name="x1-21050r49"/>
      <w:bookmarkEnd w:id="1525"/>
      <w:r>
        <w:rPr>
          <w:lang w:val="en-CA"/>
        </w:rPr>
        <w:t>  if(</w:t>
      </w:r>
      <w:proofErr w:type="spellStart"/>
      <w:r>
        <w:rPr>
          <w:lang w:val="en-CA"/>
        </w:rPr>
        <w:t>ageValue</w:t>
      </w:r>
      <w:proofErr w:type="spellEnd"/>
      <w:r>
        <w:rPr>
          <w:lang w:val="en-CA"/>
        </w:rPr>
        <w:t> &lt; </w:t>
      </w:r>
      <w:proofErr w:type="spellStart"/>
      <w:r>
        <w:rPr>
          <w:lang w:val="en-CA"/>
        </w:rPr>
        <w:t>baseAge</w:t>
      </w:r>
      <w:proofErr w:type="spellEnd"/>
      <w:r>
        <w:rPr>
          <w:lang w:val="en-CA"/>
        </w:rPr>
        <w:t>): </w:t>
      </w:r>
      <w:r>
        <w:rPr>
          <w:lang w:val="en-CA"/>
        </w:rPr>
        <w:br/>
      </w:r>
      <w:bookmarkStart w:id="1526" w:name="x1-21051r50"/>
      <w:bookmarkEnd w:id="1526"/>
      <w:r>
        <w:rPr>
          <w:lang w:val="en-CA"/>
        </w:rPr>
        <w:t>    while(True): </w:t>
      </w:r>
      <w:r>
        <w:rPr>
          <w:lang w:val="en-CA"/>
        </w:rPr>
        <w:br/>
      </w:r>
      <w:bookmarkStart w:id="1527" w:name="x1-21052r51"/>
      <w:bookmarkEnd w:id="1527"/>
      <w:r>
        <w:rPr>
          <w:lang w:val="en-CA"/>
        </w:rPr>
        <w:t>      if(inRange(ageValue, binStartValue+ageBinsDelta, binStartValue)): </w:t>
      </w:r>
      <w:r>
        <w:rPr>
          <w:lang w:val="en-CA"/>
        </w:rPr>
        <w:br/>
      </w:r>
      <w:bookmarkStart w:id="1528" w:name="x1-21053r52"/>
      <w:bookmarkEnd w:id="1528"/>
      <w:r>
        <w:rPr>
          <w:lang w:val="en-CA"/>
        </w:rPr>
        <w:t>         return </w:t>
      </w:r>
      <w:proofErr w:type="spellStart"/>
      <w:r>
        <w:rPr>
          <w:lang w:val="en-CA"/>
        </w:rPr>
        <w:t>binStartValue</w:t>
      </w:r>
      <w:proofErr w:type="spellEnd"/>
      <w:r>
        <w:rPr>
          <w:lang w:val="en-CA"/>
        </w:rPr>
        <w:t>, </w:t>
      </w:r>
      <w:proofErr w:type="spellStart"/>
      <w:r>
        <w:rPr>
          <w:lang w:val="en-CA"/>
        </w:rPr>
        <w:t>ageBinsDelta</w:t>
      </w:r>
      <w:proofErr w:type="spellEnd"/>
      <w:r>
        <w:rPr>
          <w:lang w:val="en-CA"/>
        </w:rPr>
        <w:t> </w:t>
      </w:r>
      <w:r>
        <w:rPr>
          <w:lang w:val="en-CA"/>
        </w:rPr>
        <w:br/>
      </w:r>
      <w:bookmarkStart w:id="1529" w:name="x1-21054r53"/>
      <w:bookmarkEnd w:id="1529"/>
      <w:r>
        <w:rPr>
          <w:lang w:val="en-CA"/>
        </w:rPr>
        <w:t>      </w:t>
      </w:r>
      <w:proofErr w:type="spellStart"/>
      <w:r>
        <w:rPr>
          <w:lang w:val="en-CA"/>
        </w:rPr>
        <w:t>binStartValue</w:t>
      </w:r>
      <w:proofErr w:type="spellEnd"/>
      <w:r>
        <w:rPr>
          <w:lang w:val="en-CA"/>
        </w:rPr>
        <w:t> -= </w:t>
      </w:r>
      <w:proofErr w:type="spellStart"/>
      <w:r>
        <w:rPr>
          <w:lang w:val="en-CA"/>
        </w:rPr>
        <w:t>ageBinsDelta</w:t>
      </w:r>
      <w:proofErr w:type="spellEnd"/>
      <w:r>
        <w:rPr>
          <w:lang w:val="en-CA"/>
        </w:rPr>
        <w:t> </w:t>
      </w:r>
      <w:r>
        <w:rPr>
          <w:lang w:val="en-CA"/>
        </w:rPr>
        <w:br/>
      </w:r>
      <w:bookmarkStart w:id="1530" w:name="x1-21055r54"/>
      <w:bookmarkEnd w:id="1530"/>
      <w:r>
        <w:rPr>
          <w:lang w:val="en-CA"/>
        </w:rPr>
        <w:t>  else: </w:t>
      </w:r>
      <w:r>
        <w:rPr>
          <w:lang w:val="en-CA"/>
        </w:rPr>
        <w:br/>
      </w:r>
      <w:bookmarkStart w:id="1531" w:name="x1-21056r55"/>
      <w:bookmarkEnd w:id="1531"/>
      <w:r>
        <w:rPr>
          <w:lang w:val="en-CA"/>
        </w:rPr>
        <w:t>    while(True): </w:t>
      </w:r>
      <w:r>
        <w:rPr>
          <w:lang w:val="en-CA"/>
        </w:rPr>
        <w:br/>
      </w:r>
      <w:bookmarkStart w:id="1532" w:name="x1-21057r56"/>
      <w:bookmarkEnd w:id="1532"/>
      <w:r>
        <w:rPr>
          <w:lang w:val="en-CA"/>
        </w:rPr>
        <w:t>      if(inRange(ageValue, binStartValue+ageBinsDelta, binStartValue)): </w:t>
      </w:r>
      <w:r>
        <w:rPr>
          <w:lang w:val="en-CA"/>
        </w:rPr>
        <w:br/>
      </w:r>
      <w:bookmarkStart w:id="1533" w:name="x1-21058r57"/>
      <w:bookmarkEnd w:id="1533"/>
      <w:r>
        <w:rPr>
          <w:lang w:val="en-CA"/>
        </w:rPr>
        <w:t>         return </w:t>
      </w:r>
      <w:proofErr w:type="spellStart"/>
      <w:r>
        <w:rPr>
          <w:lang w:val="en-CA"/>
        </w:rPr>
        <w:t>binStartValue</w:t>
      </w:r>
      <w:proofErr w:type="spellEnd"/>
      <w:r>
        <w:rPr>
          <w:lang w:val="en-CA"/>
        </w:rPr>
        <w:t>, </w:t>
      </w:r>
      <w:proofErr w:type="spellStart"/>
      <w:r>
        <w:rPr>
          <w:lang w:val="en-CA"/>
        </w:rPr>
        <w:t>ageBinsDelta</w:t>
      </w:r>
      <w:proofErr w:type="spellEnd"/>
      <w:r>
        <w:rPr>
          <w:lang w:val="en-CA"/>
        </w:rPr>
        <w:t> </w:t>
      </w:r>
      <w:r>
        <w:rPr>
          <w:lang w:val="en-CA"/>
        </w:rPr>
        <w:br/>
      </w:r>
      <w:bookmarkStart w:id="1534" w:name="x1-21059r58"/>
      <w:bookmarkEnd w:id="1534"/>
      <w:r>
        <w:rPr>
          <w:lang w:val="en-CA"/>
        </w:rPr>
        <w:t>      </w:t>
      </w:r>
      <w:proofErr w:type="spellStart"/>
      <w:r>
        <w:rPr>
          <w:lang w:val="en-CA"/>
        </w:rPr>
        <w:t>binStartValue</w:t>
      </w:r>
      <w:proofErr w:type="spellEnd"/>
      <w:r>
        <w:rPr>
          <w:lang w:val="en-CA"/>
        </w:rPr>
        <w:t> += </w:t>
      </w:r>
      <w:proofErr w:type="spellStart"/>
      <w:r>
        <w:rPr>
          <w:lang w:val="en-CA"/>
        </w:rPr>
        <w:t>ageBinsDelta</w:t>
      </w:r>
      <w:proofErr w:type="spellEnd"/>
      <w:r>
        <w:rPr>
          <w:lang w:val="en-CA"/>
        </w:rPr>
        <w:t xml:space="preserve"> </w:t>
      </w:r>
    </w:p>
    <w:p w14:paraId="25752FF6" w14:textId="77777777" w:rsidR="003F02A9" w:rsidRDefault="003F02A9">
      <w:pPr>
        <w:widowControl/>
        <w:rPr>
          <w:lang w:val="en-CA"/>
        </w:rPr>
      </w:pPr>
    </w:p>
    <w:p w14:paraId="1BBDBF7E" w14:textId="77777777" w:rsidR="003F02A9" w:rsidRDefault="003F02A9">
      <w:pPr>
        <w:widowControl/>
        <w:rPr>
          <w:lang w:val="en-CA"/>
        </w:rPr>
      </w:pPr>
      <w:r>
        <w:rPr>
          <w:lang w:val="en-CA"/>
        </w:rPr>
        <w:t xml:space="preserve">7.6 </w:t>
      </w:r>
      <w:bookmarkStart w:id="1535" w:name="x1-220007.6"/>
      <w:bookmarkEnd w:id="1535"/>
      <w:r>
        <w:rPr>
          <w:lang w:val="en-CA"/>
        </w:rPr>
        <w:t>Source code for linearInterpolationModel.py</w:t>
      </w:r>
    </w:p>
    <w:p w14:paraId="5968176B" w14:textId="77777777" w:rsidR="003F02A9" w:rsidRDefault="003F02A9">
      <w:pPr>
        <w:widowControl/>
        <w:rPr>
          <w:lang w:val="en-CA"/>
        </w:rPr>
      </w:pPr>
      <w:bookmarkStart w:id="1536" w:name="x1-22001"/>
      <w:bookmarkEnd w:id="1536"/>
      <w:r>
        <w:rPr>
          <w:lang w:val="en-CA"/>
        </w:rPr>
        <w:t> </w:t>
      </w:r>
      <w:r>
        <w:rPr>
          <w:lang w:val="en-CA"/>
        </w:rPr>
        <w:br/>
      </w:r>
      <w:bookmarkStart w:id="1537" w:name="x1-22002r1"/>
      <w:bookmarkEnd w:id="1537"/>
      <w:r>
        <w:rPr>
          <w:lang w:val="en-CA"/>
        </w:rPr>
        <w:t>## linearInterpolationModel.py ################################################# </w:t>
      </w:r>
      <w:r>
        <w:rPr>
          <w:lang w:val="en-CA"/>
        </w:rPr>
        <w:br/>
      </w:r>
      <w:bookmarkStart w:id="1538" w:name="x1-22003r2"/>
      <w:bookmarkEnd w:id="1538"/>
      <w:r>
        <w:rPr>
          <w:lang w:val="en-CA"/>
        </w:rPr>
        <w:t>## model for elevation v. time values made by connecting point to point, </w:t>
      </w:r>
      <w:proofErr w:type="spellStart"/>
      <w:r>
        <w:rPr>
          <w:lang w:val="en-CA"/>
        </w:rPr>
        <w:t>ie</w:t>
      </w:r>
      <w:proofErr w:type="spellEnd"/>
      <w:r>
        <w:rPr>
          <w:lang w:val="en-CA"/>
        </w:rPr>
        <w:t> #### </w:t>
      </w:r>
      <w:r>
        <w:rPr>
          <w:lang w:val="en-CA"/>
        </w:rPr>
        <w:br/>
      </w:r>
      <w:bookmarkStart w:id="1539" w:name="x1-22004r3"/>
      <w:bookmarkEnd w:id="1539"/>
      <w:r>
        <w:rPr>
          <w:lang w:val="en-CA"/>
        </w:rPr>
        <w:t>## "connect the dots" formally known as linear interpolation ################### </w:t>
      </w:r>
      <w:r>
        <w:rPr>
          <w:lang w:val="en-CA"/>
        </w:rPr>
        <w:br/>
      </w:r>
      <w:bookmarkStart w:id="1540" w:name="x1-22005r4"/>
      <w:bookmarkEnd w:id="1540"/>
      <w:r>
        <w:rPr>
          <w:lang w:val="en-CA"/>
        </w:rPr>
        <w:t>################################################################################ </w:t>
      </w:r>
      <w:r>
        <w:rPr>
          <w:lang w:val="en-CA"/>
        </w:rPr>
        <w:br/>
      </w:r>
      <w:bookmarkStart w:id="1541" w:name="x1-22006r5"/>
      <w:bookmarkEnd w:id="1541"/>
      <w:r>
        <w:rPr>
          <w:lang w:val="en-CA"/>
        </w:rPr>
        <w:t>from </w:t>
      </w:r>
      <w:proofErr w:type="spellStart"/>
      <w:r>
        <w:rPr>
          <w:lang w:val="en-CA"/>
        </w:rPr>
        <w:t>dataModel</w:t>
      </w:r>
      <w:proofErr w:type="spellEnd"/>
      <w:r>
        <w:rPr>
          <w:lang w:val="en-CA"/>
        </w:rPr>
        <w:t> import * </w:t>
      </w:r>
      <w:r>
        <w:rPr>
          <w:lang w:val="en-CA"/>
        </w:rPr>
        <w:br/>
      </w:r>
      <w:bookmarkStart w:id="1542" w:name="x1-22007r6"/>
      <w:bookmarkEnd w:id="1542"/>
      <w:r>
        <w:rPr>
          <w:lang w:val="en-CA"/>
        </w:rPr>
        <w:t> </w:t>
      </w:r>
      <w:r>
        <w:rPr>
          <w:lang w:val="en-CA"/>
        </w:rPr>
        <w:br/>
      </w:r>
      <w:bookmarkStart w:id="1543" w:name="x1-22008r7"/>
      <w:bookmarkEnd w:id="1543"/>
      <w:r>
        <w:rPr>
          <w:lang w:val="en-CA"/>
        </w:rPr>
        <w:t>import </w:t>
      </w:r>
      <w:proofErr w:type="spellStart"/>
      <w:r>
        <w:rPr>
          <w:lang w:val="en-CA"/>
        </w:rPr>
        <w:t>numpy</w:t>
      </w:r>
      <w:proofErr w:type="spellEnd"/>
      <w:r>
        <w:rPr>
          <w:lang w:val="en-CA"/>
        </w:rPr>
        <w:t> as np </w:t>
      </w:r>
      <w:r>
        <w:rPr>
          <w:lang w:val="en-CA"/>
        </w:rPr>
        <w:br/>
      </w:r>
      <w:bookmarkStart w:id="1544" w:name="x1-22009r8"/>
      <w:bookmarkEnd w:id="1544"/>
      <w:r>
        <w:rPr>
          <w:lang w:val="en-CA"/>
        </w:rPr>
        <w:t> </w:t>
      </w:r>
      <w:r>
        <w:rPr>
          <w:lang w:val="en-CA"/>
        </w:rPr>
        <w:br/>
      </w:r>
      <w:bookmarkStart w:id="1545" w:name="x1-22010r9"/>
      <w:bookmarkEnd w:id="1545"/>
      <w:r>
        <w:rPr>
          <w:lang w:val="en-CA"/>
        </w:rPr>
        <w:lastRenderedPageBreak/>
        <w:t> </w:t>
      </w:r>
      <w:r>
        <w:rPr>
          <w:lang w:val="en-CA"/>
        </w:rPr>
        <w:br/>
      </w:r>
      <w:bookmarkStart w:id="1546" w:name="x1-22011r10"/>
      <w:bookmarkEnd w:id="1546"/>
      <w:proofErr w:type="spellStart"/>
      <w:r>
        <w:rPr>
          <w:lang w:val="en-CA"/>
        </w:rPr>
        <w:t>def</w:t>
      </w:r>
      <w:proofErr w:type="spellEnd"/>
      <w:r>
        <w:rPr>
          <w:lang w:val="en-CA"/>
        </w:rPr>
        <w:t> </w:t>
      </w:r>
      <w:proofErr w:type="spellStart"/>
      <w:r>
        <w:rPr>
          <w:lang w:val="en-CA"/>
        </w:rPr>
        <w:t>percentageDifference</w:t>
      </w:r>
      <w:proofErr w:type="spellEnd"/>
      <w:r>
        <w:rPr>
          <w:lang w:val="en-CA"/>
        </w:rPr>
        <w:t>(</w:t>
      </w:r>
      <w:proofErr w:type="spellStart"/>
      <w:r>
        <w:rPr>
          <w:lang w:val="en-CA"/>
        </w:rPr>
        <w:t>someValue</w:t>
      </w:r>
      <w:proofErr w:type="spellEnd"/>
      <w:r>
        <w:rPr>
          <w:lang w:val="en-CA"/>
        </w:rPr>
        <w:t>, </w:t>
      </w:r>
      <w:proofErr w:type="spellStart"/>
      <w:r>
        <w:rPr>
          <w:lang w:val="en-CA"/>
        </w:rPr>
        <w:t>anotherValue</w:t>
      </w:r>
      <w:proofErr w:type="spellEnd"/>
      <w:r>
        <w:rPr>
          <w:lang w:val="en-CA"/>
        </w:rPr>
        <w:t>): </w:t>
      </w:r>
      <w:r>
        <w:rPr>
          <w:lang w:val="en-CA"/>
        </w:rPr>
        <w:br/>
      </w:r>
      <w:bookmarkStart w:id="1547" w:name="x1-22012r11"/>
      <w:bookmarkEnd w:id="1547"/>
      <w:r>
        <w:rPr>
          <w:lang w:val="en-CA"/>
        </w:rPr>
        <w:t>  average = float(</w:t>
      </w:r>
      <w:proofErr w:type="spellStart"/>
      <w:r>
        <w:rPr>
          <w:lang w:val="en-CA"/>
        </w:rPr>
        <w:t>someValue</w:t>
      </w:r>
      <w:proofErr w:type="spellEnd"/>
      <w:r>
        <w:rPr>
          <w:lang w:val="en-CA"/>
        </w:rPr>
        <w:t> + </w:t>
      </w:r>
      <w:proofErr w:type="spellStart"/>
      <w:r>
        <w:rPr>
          <w:lang w:val="en-CA"/>
        </w:rPr>
        <w:t>anotherValue</w:t>
      </w:r>
      <w:proofErr w:type="spellEnd"/>
      <w:r>
        <w:rPr>
          <w:lang w:val="en-CA"/>
        </w:rPr>
        <w:t>)/2.0 </w:t>
      </w:r>
      <w:r>
        <w:rPr>
          <w:lang w:val="en-CA"/>
        </w:rPr>
        <w:br/>
      </w:r>
      <w:bookmarkStart w:id="1548" w:name="x1-22013r12"/>
      <w:bookmarkEnd w:id="1548"/>
      <w:r>
        <w:rPr>
          <w:lang w:val="en-CA"/>
        </w:rPr>
        <w:t>  diff = abs(</w:t>
      </w:r>
      <w:proofErr w:type="spellStart"/>
      <w:r>
        <w:rPr>
          <w:lang w:val="en-CA"/>
        </w:rPr>
        <w:t>someValue</w:t>
      </w:r>
      <w:proofErr w:type="spellEnd"/>
      <w:r>
        <w:rPr>
          <w:lang w:val="en-CA"/>
        </w:rPr>
        <w:t> - </w:t>
      </w:r>
      <w:proofErr w:type="spellStart"/>
      <w:r>
        <w:rPr>
          <w:lang w:val="en-CA"/>
        </w:rPr>
        <w:t>anotherValue</w:t>
      </w:r>
      <w:proofErr w:type="spellEnd"/>
      <w:r>
        <w:rPr>
          <w:lang w:val="en-CA"/>
        </w:rPr>
        <w:t>) </w:t>
      </w:r>
      <w:r>
        <w:rPr>
          <w:lang w:val="en-CA"/>
        </w:rPr>
        <w:br/>
      </w:r>
      <w:bookmarkStart w:id="1549" w:name="x1-22014r13"/>
      <w:bookmarkEnd w:id="1549"/>
      <w:r>
        <w:rPr>
          <w:lang w:val="en-CA"/>
        </w:rPr>
        <w:t>  return float(diff/average) </w:t>
      </w:r>
      <w:r>
        <w:rPr>
          <w:lang w:val="en-CA"/>
        </w:rPr>
        <w:br/>
      </w:r>
      <w:bookmarkStart w:id="1550" w:name="x1-22015r14"/>
      <w:bookmarkEnd w:id="1550"/>
      <w:r>
        <w:rPr>
          <w:lang w:val="en-CA"/>
        </w:rPr>
        <w:t> </w:t>
      </w:r>
      <w:r>
        <w:rPr>
          <w:lang w:val="en-CA"/>
        </w:rPr>
        <w:br/>
      </w:r>
      <w:bookmarkStart w:id="1551" w:name="x1-22016r15"/>
      <w:bookmarkEnd w:id="1551"/>
      <w:r>
        <w:rPr>
          <w:lang w:val="en-CA"/>
        </w:rPr>
        <w:t> </w:t>
      </w:r>
      <w:r>
        <w:rPr>
          <w:lang w:val="en-CA"/>
        </w:rPr>
        <w:br/>
      </w:r>
      <w:bookmarkStart w:id="1552" w:name="x1-22017r16"/>
      <w:bookmarkEnd w:id="1552"/>
      <w:proofErr w:type="spellStart"/>
      <w:r>
        <w:rPr>
          <w:lang w:val="en-CA"/>
        </w:rPr>
        <w:t>def</w:t>
      </w:r>
      <w:proofErr w:type="spellEnd"/>
      <w:r>
        <w:rPr>
          <w:lang w:val="en-CA"/>
        </w:rPr>
        <w:t> </w:t>
      </w:r>
      <w:proofErr w:type="spellStart"/>
      <w:r>
        <w:rPr>
          <w:lang w:val="en-CA"/>
        </w:rPr>
        <w:t>conditionMet</w:t>
      </w:r>
      <w:proofErr w:type="spellEnd"/>
      <w:r>
        <w:rPr>
          <w:lang w:val="en-CA"/>
        </w:rPr>
        <w:t>(</w:t>
      </w:r>
      <w:proofErr w:type="spellStart"/>
      <w:r>
        <w:rPr>
          <w:lang w:val="en-CA"/>
        </w:rPr>
        <w:t>thisBinCount</w:t>
      </w:r>
      <w:proofErr w:type="spellEnd"/>
      <w:r>
        <w:rPr>
          <w:lang w:val="en-CA"/>
        </w:rPr>
        <w:t>, </w:t>
      </w:r>
      <w:proofErr w:type="spellStart"/>
      <w:r>
        <w:rPr>
          <w:lang w:val="en-CA"/>
        </w:rPr>
        <w:t>otherBinCount</w:t>
      </w:r>
      <w:proofErr w:type="spellEnd"/>
      <w:r>
        <w:rPr>
          <w:lang w:val="en-CA"/>
        </w:rPr>
        <w:t>, condition): </w:t>
      </w:r>
      <w:r>
        <w:rPr>
          <w:lang w:val="en-CA"/>
        </w:rPr>
        <w:br/>
      </w:r>
      <w:bookmarkStart w:id="1553" w:name="x1-22018r17"/>
      <w:bookmarkEnd w:id="1553"/>
      <w:r>
        <w:rPr>
          <w:lang w:val="en-CA"/>
        </w:rPr>
        <w:t>  if(condition == "any"): </w:t>
      </w:r>
      <w:r>
        <w:rPr>
          <w:lang w:val="en-CA"/>
        </w:rPr>
        <w:br/>
      </w:r>
      <w:bookmarkStart w:id="1554" w:name="x1-22019r18"/>
      <w:bookmarkEnd w:id="1554"/>
      <w:r>
        <w:rPr>
          <w:lang w:val="en-CA"/>
        </w:rPr>
        <w:t>    return True </w:t>
      </w:r>
      <w:r>
        <w:rPr>
          <w:lang w:val="en-CA"/>
        </w:rPr>
        <w:br/>
      </w:r>
      <w:bookmarkStart w:id="1555" w:name="x1-22020r19"/>
      <w:bookmarkEnd w:id="1555"/>
      <w:r>
        <w:rPr>
          <w:lang w:val="en-CA"/>
        </w:rPr>
        <w:t>  </w:t>
      </w:r>
      <w:proofErr w:type="spellStart"/>
      <w:r>
        <w:rPr>
          <w:lang w:val="en-CA"/>
        </w:rPr>
        <w:t>elif</w:t>
      </w:r>
      <w:proofErr w:type="spellEnd"/>
      <w:r>
        <w:rPr>
          <w:lang w:val="en-CA"/>
        </w:rPr>
        <w:t>(condition == "</w:t>
      </w:r>
      <w:proofErr w:type="spellStart"/>
      <w:r>
        <w:rPr>
          <w:lang w:val="en-CA"/>
        </w:rPr>
        <w:t>bothNonZero</w:t>
      </w:r>
      <w:proofErr w:type="spellEnd"/>
      <w:r>
        <w:rPr>
          <w:lang w:val="en-CA"/>
        </w:rPr>
        <w:t>"): </w:t>
      </w:r>
      <w:r>
        <w:rPr>
          <w:lang w:val="en-CA"/>
        </w:rPr>
        <w:br/>
      </w:r>
      <w:bookmarkStart w:id="1556" w:name="x1-22021r20"/>
      <w:bookmarkEnd w:id="1556"/>
      <w:r>
        <w:rPr>
          <w:lang w:val="en-CA"/>
        </w:rPr>
        <w:t>    if((</w:t>
      </w:r>
      <w:proofErr w:type="spellStart"/>
      <w:r>
        <w:rPr>
          <w:lang w:val="en-CA"/>
        </w:rPr>
        <w:t>thisBinCount</w:t>
      </w:r>
      <w:proofErr w:type="spellEnd"/>
      <w:r>
        <w:rPr>
          <w:lang w:val="en-CA"/>
        </w:rPr>
        <w:t> &gt; 0) and (</w:t>
      </w:r>
      <w:proofErr w:type="spellStart"/>
      <w:r>
        <w:rPr>
          <w:lang w:val="en-CA"/>
        </w:rPr>
        <w:t>otherBinCount</w:t>
      </w:r>
      <w:proofErr w:type="spellEnd"/>
      <w:r>
        <w:rPr>
          <w:lang w:val="en-CA"/>
        </w:rPr>
        <w:t> &gt; 0)): </w:t>
      </w:r>
      <w:r>
        <w:rPr>
          <w:lang w:val="en-CA"/>
        </w:rPr>
        <w:br/>
      </w:r>
      <w:bookmarkStart w:id="1557" w:name="x1-22022r21"/>
      <w:bookmarkEnd w:id="1557"/>
      <w:r>
        <w:rPr>
          <w:lang w:val="en-CA"/>
        </w:rPr>
        <w:t>      return True </w:t>
      </w:r>
      <w:r>
        <w:rPr>
          <w:lang w:val="en-CA"/>
        </w:rPr>
        <w:br/>
      </w:r>
      <w:bookmarkStart w:id="1558" w:name="x1-22023r22"/>
      <w:bookmarkEnd w:id="1558"/>
      <w:r>
        <w:rPr>
          <w:lang w:val="en-CA"/>
        </w:rPr>
        <w:t>    return False </w:t>
      </w:r>
      <w:r>
        <w:rPr>
          <w:lang w:val="en-CA"/>
        </w:rPr>
        <w:br/>
      </w:r>
      <w:bookmarkStart w:id="1559" w:name="x1-22024r23"/>
      <w:bookmarkEnd w:id="1559"/>
      <w:r>
        <w:rPr>
          <w:lang w:val="en-CA"/>
        </w:rPr>
        <w:t>  </w:t>
      </w:r>
      <w:proofErr w:type="spellStart"/>
      <w:r>
        <w:rPr>
          <w:lang w:val="en-CA"/>
        </w:rPr>
        <w:t>elif</w:t>
      </w:r>
      <w:proofErr w:type="spellEnd"/>
      <w:r>
        <w:rPr>
          <w:lang w:val="en-CA"/>
        </w:rPr>
        <w:t>(condition == "</w:t>
      </w:r>
      <w:proofErr w:type="spellStart"/>
      <w:r>
        <w:rPr>
          <w:lang w:val="en-CA"/>
        </w:rPr>
        <w:t>withinTwentyPercent</w:t>
      </w:r>
      <w:proofErr w:type="spellEnd"/>
      <w:r>
        <w:rPr>
          <w:lang w:val="en-CA"/>
        </w:rPr>
        <w:t>"): </w:t>
      </w:r>
      <w:r>
        <w:rPr>
          <w:lang w:val="en-CA"/>
        </w:rPr>
        <w:br/>
      </w:r>
      <w:bookmarkStart w:id="1560" w:name="x1-22025r24"/>
      <w:bookmarkEnd w:id="1560"/>
      <w:r>
        <w:rPr>
          <w:lang w:val="en-CA"/>
        </w:rPr>
        <w:t>    if(percentageDifference(thisBinCount, otherBinCount) &lt;= 0.20): </w:t>
      </w:r>
      <w:r>
        <w:rPr>
          <w:lang w:val="en-CA"/>
        </w:rPr>
        <w:br/>
      </w:r>
      <w:bookmarkStart w:id="1561" w:name="x1-22026r25"/>
      <w:bookmarkEnd w:id="1561"/>
      <w:r>
        <w:rPr>
          <w:lang w:val="en-CA"/>
        </w:rPr>
        <w:t>      return True </w:t>
      </w:r>
      <w:r>
        <w:rPr>
          <w:lang w:val="en-CA"/>
        </w:rPr>
        <w:br/>
      </w:r>
      <w:bookmarkStart w:id="1562" w:name="x1-22027r26"/>
      <w:bookmarkEnd w:id="1562"/>
      <w:r>
        <w:rPr>
          <w:lang w:val="en-CA"/>
        </w:rPr>
        <w:t>    return False </w:t>
      </w:r>
      <w:r>
        <w:rPr>
          <w:lang w:val="en-CA"/>
        </w:rPr>
        <w:br/>
      </w:r>
      <w:bookmarkStart w:id="1563" w:name="x1-22028r27"/>
      <w:bookmarkEnd w:id="1563"/>
      <w:r>
        <w:rPr>
          <w:lang w:val="en-CA"/>
        </w:rPr>
        <w:t>  </w:t>
      </w:r>
      <w:proofErr w:type="spellStart"/>
      <w:r>
        <w:rPr>
          <w:lang w:val="en-CA"/>
        </w:rPr>
        <w:t>elif</w:t>
      </w:r>
      <w:proofErr w:type="spellEnd"/>
      <w:r>
        <w:rPr>
          <w:lang w:val="en-CA"/>
        </w:rPr>
        <w:t>(condition == "</w:t>
      </w:r>
      <w:proofErr w:type="spellStart"/>
      <w:r>
        <w:rPr>
          <w:lang w:val="en-CA"/>
        </w:rPr>
        <w:t>withinThirtyPercent</w:t>
      </w:r>
      <w:proofErr w:type="spellEnd"/>
      <w:r>
        <w:rPr>
          <w:lang w:val="en-CA"/>
        </w:rPr>
        <w:t>"): </w:t>
      </w:r>
      <w:r>
        <w:rPr>
          <w:lang w:val="en-CA"/>
        </w:rPr>
        <w:br/>
      </w:r>
      <w:bookmarkStart w:id="1564" w:name="x1-22029r28"/>
      <w:bookmarkEnd w:id="1564"/>
      <w:r>
        <w:rPr>
          <w:lang w:val="en-CA"/>
        </w:rPr>
        <w:t>    if(percentageDifference(thisBinCount, otherBinCount) &lt;= 0.30): </w:t>
      </w:r>
      <w:r>
        <w:rPr>
          <w:lang w:val="en-CA"/>
        </w:rPr>
        <w:br/>
      </w:r>
      <w:bookmarkStart w:id="1565" w:name="x1-22030r29"/>
      <w:bookmarkEnd w:id="1565"/>
      <w:r>
        <w:rPr>
          <w:lang w:val="en-CA"/>
        </w:rPr>
        <w:t>      return True </w:t>
      </w:r>
      <w:r>
        <w:rPr>
          <w:lang w:val="en-CA"/>
        </w:rPr>
        <w:br/>
      </w:r>
      <w:bookmarkStart w:id="1566" w:name="x1-22031r30"/>
      <w:bookmarkEnd w:id="1566"/>
      <w:r>
        <w:rPr>
          <w:lang w:val="en-CA"/>
        </w:rPr>
        <w:t>    return False </w:t>
      </w:r>
      <w:r>
        <w:rPr>
          <w:lang w:val="en-CA"/>
        </w:rPr>
        <w:br/>
      </w:r>
      <w:bookmarkStart w:id="1567" w:name="x1-22032r31"/>
      <w:bookmarkEnd w:id="1567"/>
      <w:r>
        <w:rPr>
          <w:lang w:val="en-CA"/>
        </w:rPr>
        <w:t>  </w:t>
      </w:r>
      <w:proofErr w:type="spellStart"/>
      <w:r>
        <w:rPr>
          <w:lang w:val="en-CA"/>
        </w:rPr>
        <w:t>elif</w:t>
      </w:r>
      <w:proofErr w:type="spellEnd"/>
      <w:r>
        <w:rPr>
          <w:lang w:val="en-CA"/>
        </w:rPr>
        <w:t>(condition == "</w:t>
      </w:r>
      <w:proofErr w:type="spellStart"/>
      <w:r>
        <w:rPr>
          <w:lang w:val="en-CA"/>
        </w:rPr>
        <w:t>withinFiftyPercent</w:t>
      </w:r>
      <w:proofErr w:type="spellEnd"/>
      <w:r>
        <w:rPr>
          <w:lang w:val="en-CA"/>
        </w:rPr>
        <w:t>"): </w:t>
      </w:r>
      <w:r>
        <w:rPr>
          <w:lang w:val="en-CA"/>
        </w:rPr>
        <w:br/>
      </w:r>
      <w:bookmarkStart w:id="1568" w:name="x1-22033r32"/>
      <w:bookmarkEnd w:id="1568"/>
      <w:r>
        <w:rPr>
          <w:lang w:val="en-CA"/>
        </w:rPr>
        <w:t>    if(percentageDifference(thisBinCount, otherBinCount) &lt;= 0.50): </w:t>
      </w:r>
      <w:r>
        <w:rPr>
          <w:lang w:val="en-CA"/>
        </w:rPr>
        <w:br/>
      </w:r>
      <w:bookmarkStart w:id="1569" w:name="x1-22034r33"/>
      <w:bookmarkEnd w:id="1569"/>
      <w:r>
        <w:rPr>
          <w:lang w:val="en-CA"/>
        </w:rPr>
        <w:t>      return True </w:t>
      </w:r>
      <w:r>
        <w:rPr>
          <w:lang w:val="en-CA"/>
        </w:rPr>
        <w:br/>
      </w:r>
      <w:bookmarkStart w:id="1570" w:name="x1-22035r34"/>
      <w:bookmarkEnd w:id="1570"/>
      <w:r>
        <w:rPr>
          <w:lang w:val="en-CA"/>
        </w:rPr>
        <w:t>    return False </w:t>
      </w:r>
      <w:r>
        <w:rPr>
          <w:lang w:val="en-CA"/>
        </w:rPr>
        <w:br/>
      </w:r>
      <w:bookmarkStart w:id="1571" w:name="x1-22036r35"/>
      <w:bookmarkEnd w:id="1571"/>
      <w:r>
        <w:rPr>
          <w:lang w:val="en-CA"/>
        </w:rPr>
        <w:t>  </w:t>
      </w:r>
      <w:proofErr w:type="spellStart"/>
      <w:r>
        <w:rPr>
          <w:lang w:val="en-CA"/>
        </w:rPr>
        <w:t>elif</w:t>
      </w:r>
      <w:proofErr w:type="spellEnd"/>
      <w:r>
        <w:rPr>
          <w:lang w:val="en-CA"/>
        </w:rPr>
        <w:t>(condition == "</w:t>
      </w:r>
      <w:proofErr w:type="spellStart"/>
      <w:r>
        <w:rPr>
          <w:lang w:val="en-CA"/>
        </w:rPr>
        <w:t>withinSixtyPercent</w:t>
      </w:r>
      <w:proofErr w:type="spellEnd"/>
      <w:r>
        <w:rPr>
          <w:lang w:val="en-CA"/>
        </w:rPr>
        <w:t>"): </w:t>
      </w:r>
      <w:r>
        <w:rPr>
          <w:lang w:val="en-CA"/>
        </w:rPr>
        <w:br/>
      </w:r>
      <w:bookmarkStart w:id="1572" w:name="x1-22037r36"/>
      <w:bookmarkEnd w:id="1572"/>
      <w:r>
        <w:rPr>
          <w:lang w:val="en-CA"/>
        </w:rPr>
        <w:t>    if(percentageDifference(thisBinCount, otherBinCount) &lt;= 0.60): </w:t>
      </w:r>
      <w:r>
        <w:rPr>
          <w:lang w:val="en-CA"/>
        </w:rPr>
        <w:br/>
      </w:r>
      <w:bookmarkStart w:id="1573" w:name="x1-22038r37"/>
      <w:bookmarkEnd w:id="1573"/>
      <w:r>
        <w:rPr>
          <w:lang w:val="en-CA"/>
        </w:rPr>
        <w:t>      return True </w:t>
      </w:r>
      <w:r>
        <w:rPr>
          <w:lang w:val="en-CA"/>
        </w:rPr>
        <w:br/>
      </w:r>
      <w:bookmarkStart w:id="1574" w:name="x1-22039r38"/>
      <w:bookmarkEnd w:id="1574"/>
      <w:r>
        <w:rPr>
          <w:lang w:val="en-CA"/>
        </w:rPr>
        <w:t>    return False </w:t>
      </w:r>
      <w:r>
        <w:rPr>
          <w:lang w:val="en-CA"/>
        </w:rPr>
        <w:br/>
      </w:r>
      <w:bookmarkStart w:id="1575" w:name="x1-22040r39"/>
      <w:bookmarkEnd w:id="1575"/>
      <w:r>
        <w:rPr>
          <w:lang w:val="en-CA"/>
        </w:rPr>
        <w:t>  </w:t>
      </w:r>
      <w:proofErr w:type="spellStart"/>
      <w:r>
        <w:rPr>
          <w:lang w:val="en-CA"/>
        </w:rPr>
        <w:t>elif</w:t>
      </w:r>
      <w:proofErr w:type="spellEnd"/>
      <w:r>
        <w:rPr>
          <w:lang w:val="en-CA"/>
        </w:rPr>
        <w:t>(condition == "</w:t>
      </w:r>
      <w:proofErr w:type="spellStart"/>
      <w:r>
        <w:rPr>
          <w:lang w:val="en-CA"/>
        </w:rPr>
        <w:t>withinSeventyFivePercent</w:t>
      </w:r>
      <w:proofErr w:type="spellEnd"/>
      <w:r>
        <w:rPr>
          <w:lang w:val="en-CA"/>
        </w:rPr>
        <w:t>"): </w:t>
      </w:r>
      <w:r>
        <w:rPr>
          <w:lang w:val="en-CA"/>
        </w:rPr>
        <w:br/>
      </w:r>
      <w:bookmarkStart w:id="1576" w:name="x1-22041r40"/>
      <w:bookmarkEnd w:id="1576"/>
      <w:r>
        <w:rPr>
          <w:lang w:val="en-CA"/>
        </w:rPr>
        <w:t>    if(percentageDifference(thisBinCount, otherBinCount) &lt;= 0.75): </w:t>
      </w:r>
      <w:r>
        <w:rPr>
          <w:lang w:val="en-CA"/>
        </w:rPr>
        <w:br/>
      </w:r>
      <w:bookmarkStart w:id="1577" w:name="x1-22042r41"/>
      <w:bookmarkEnd w:id="1577"/>
      <w:r>
        <w:rPr>
          <w:lang w:val="en-CA"/>
        </w:rPr>
        <w:t>      return True </w:t>
      </w:r>
      <w:r>
        <w:rPr>
          <w:lang w:val="en-CA"/>
        </w:rPr>
        <w:br/>
      </w:r>
      <w:bookmarkStart w:id="1578" w:name="x1-22043r42"/>
      <w:bookmarkEnd w:id="1578"/>
      <w:r>
        <w:rPr>
          <w:lang w:val="en-CA"/>
        </w:rPr>
        <w:t>    return False </w:t>
      </w:r>
      <w:r>
        <w:rPr>
          <w:lang w:val="en-CA"/>
        </w:rPr>
        <w:br/>
      </w:r>
      <w:bookmarkStart w:id="1579" w:name="x1-22044r43"/>
      <w:bookmarkEnd w:id="1579"/>
      <w:r>
        <w:rPr>
          <w:lang w:val="en-CA"/>
        </w:rPr>
        <w:t> </w:t>
      </w:r>
      <w:r>
        <w:rPr>
          <w:lang w:val="en-CA"/>
        </w:rPr>
        <w:br/>
      </w:r>
      <w:bookmarkStart w:id="1580" w:name="x1-22045r44"/>
      <w:bookmarkEnd w:id="1580"/>
      <w:r>
        <w:rPr>
          <w:lang w:val="en-CA"/>
        </w:rPr>
        <w:t> </w:t>
      </w:r>
      <w:r>
        <w:rPr>
          <w:lang w:val="en-CA"/>
        </w:rPr>
        <w:br/>
      </w:r>
      <w:bookmarkStart w:id="1581" w:name="x1-22046r45"/>
      <w:bookmarkEnd w:id="1581"/>
      <w:r>
        <w:rPr>
          <w:lang w:val="en-CA"/>
        </w:rPr>
        <w:t>class </w:t>
      </w:r>
      <w:proofErr w:type="spellStart"/>
      <w:r>
        <w:rPr>
          <w:lang w:val="en-CA"/>
        </w:rPr>
        <w:t>siteModelConnectTheDots</w:t>
      </w:r>
      <w:proofErr w:type="spellEnd"/>
      <w:r>
        <w:rPr>
          <w:lang w:val="en-CA"/>
        </w:rPr>
        <w:t>(</w:t>
      </w:r>
      <w:proofErr w:type="spellStart"/>
      <w:r>
        <w:rPr>
          <w:lang w:val="en-CA"/>
        </w:rPr>
        <w:t>siteModel</w:t>
      </w:r>
      <w:proofErr w:type="spellEnd"/>
      <w:r>
        <w:rPr>
          <w:lang w:val="en-CA"/>
        </w:rPr>
        <w:t>): </w:t>
      </w:r>
      <w:r>
        <w:rPr>
          <w:lang w:val="en-CA"/>
        </w:rPr>
        <w:br/>
      </w:r>
      <w:bookmarkStart w:id="1582" w:name="x1-22047r46"/>
      <w:bookmarkEnd w:id="1582"/>
      <w:r>
        <w:rPr>
          <w:lang w:val="en-CA"/>
        </w:rPr>
        <w:t> </w:t>
      </w:r>
      <w:r>
        <w:rPr>
          <w:lang w:val="en-CA"/>
        </w:rPr>
        <w:br/>
      </w:r>
      <w:bookmarkStart w:id="1583" w:name="x1-22048r47"/>
      <w:bookmarkEnd w:id="1583"/>
      <w:r>
        <w:rPr>
          <w:lang w:val="en-CA"/>
        </w:rPr>
        <w:t>  ## </w:t>
      </w:r>
      <w:proofErr w:type="spellStart"/>
      <w:r>
        <w:rPr>
          <w:lang w:val="en-CA"/>
        </w:rPr>
        <w:t>siteModelConnectTheDots</w:t>
      </w:r>
      <w:proofErr w:type="spellEnd"/>
      <w:r>
        <w:rPr>
          <w:lang w:val="en-CA"/>
        </w:rPr>
        <w:t>: </w:t>
      </w:r>
      <w:proofErr w:type="spellStart"/>
      <w:r>
        <w:rPr>
          <w:lang w:val="en-CA"/>
        </w:rPr>
        <w:t>siteData</w:t>
      </w:r>
      <w:proofErr w:type="spellEnd"/>
      <w:r>
        <w:rPr>
          <w:lang w:val="en-CA"/>
        </w:rPr>
        <w:t> -&gt; </w:t>
      </w:r>
      <w:proofErr w:type="spellStart"/>
      <w:r>
        <w:rPr>
          <w:lang w:val="en-CA"/>
        </w:rPr>
        <w:t>siteModelConnectTheDots</w:t>
      </w:r>
      <w:proofErr w:type="spellEnd"/>
      <w:r>
        <w:rPr>
          <w:lang w:val="en-CA"/>
        </w:rPr>
        <w:t> </w:t>
      </w:r>
      <w:r>
        <w:rPr>
          <w:lang w:val="en-CA"/>
        </w:rPr>
        <w:br/>
      </w:r>
      <w:bookmarkStart w:id="1584" w:name="x1-22049r48"/>
      <w:bookmarkEnd w:id="1584"/>
      <w:r>
        <w:rPr>
          <w:lang w:val="en-CA"/>
        </w:rPr>
        <w:t> </w:t>
      </w:r>
      <w:r>
        <w:rPr>
          <w:lang w:val="en-CA"/>
        </w:rPr>
        <w:br/>
      </w:r>
      <w:bookmarkStart w:id="1585" w:name="x1-22050r49"/>
      <w:bookmarkEnd w:id="1585"/>
      <w:r>
        <w:rPr>
          <w:lang w:val="en-CA"/>
        </w:rPr>
        <w:t>  </w:t>
      </w:r>
      <w:proofErr w:type="spellStart"/>
      <w:r>
        <w:rPr>
          <w:lang w:val="en-CA"/>
        </w:rPr>
        <w:t>def</w:t>
      </w:r>
      <w:proofErr w:type="spellEnd"/>
      <w:r>
        <w:rPr>
          <w:lang w:val="en-CA"/>
        </w:rPr>
        <w:t> __</w:t>
      </w:r>
      <w:proofErr w:type="spellStart"/>
      <w:r>
        <w:rPr>
          <w:lang w:val="en-CA"/>
        </w:rPr>
        <w:t>init</w:t>
      </w:r>
      <w:proofErr w:type="spellEnd"/>
      <w:r>
        <w:rPr>
          <w:lang w:val="en-CA"/>
        </w:rPr>
        <w:t>__(self, </w:t>
      </w:r>
      <w:proofErr w:type="spellStart"/>
      <w:r>
        <w:rPr>
          <w:lang w:val="en-CA"/>
        </w:rPr>
        <w:t>availableData</w:t>
      </w:r>
      <w:proofErr w:type="spellEnd"/>
      <w:r>
        <w:rPr>
          <w:lang w:val="en-CA"/>
        </w:rPr>
        <w:t>): </w:t>
      </w:r>
      <w:r>
        <w:rPr>
          <w:lang w:val="en-CA"/>
        </w:rPr>
        <w:br/>
      </w:r>
      <w:bookmarkStart w:id="1586" w:name="x1-22051r50"/>
      <w:bookmarkEnd w:id="1586"/>
      <w:r>
        <w:rPr>
          <w:lang w:val="en-CA"/>
        </w:rPr>
        <w:t>    </w:t>
      </w:r>
      <w:proofErr w:type="spellStart"/>
      <w:r>
        <w:rPr>
          <w:lang w:val="en-CA"/>
        </w:rPr>
        <w:t>self.siteName</w:t>
      </w:r>
      <w:proofErr w:type="spellEnd"/>
      <w:r>
        <w:rPr>
          <w:lang w:val="en-CA"/>
        </w:rPr>
        <w:t> = </w:t>
      </w:r>
      <w:proofErr w:type="spellStart"/>
      <w:r>
        <w:rPr>
          <w:lang w:val="en-CA"/>
        </w:rPr>
        <w:t>availableData.getSiteName</w:t>
      </w:r>
      <w:proofErr w:type="spellEnd"/>
      <w:r>
        <w:rPr>
          <w:lang w:val="en-CA"/>
        </w:rPr>
        <w:t>() </w:t>
      </w:r>
      <w:r>
        <w:rPr>
          <w:lang w:val="en-CA"/>
        </w:rPr>
        <w:br/>
      </w:r>
      <w:bookmarkStart w:id="1587" w:name="x1-22052r51"/>
      <w:bookmarkEnd w:id="1587"/>
      <w:r>
        <w:rPr>
          <w:lang w:val="en-CA"/>
        </w:rPr>
        <w:t>    </w:t>
      </w:r>
      <w:proofErr w:type="spellStart"/>
      <w:r>
        <w:rPr>
          <w:lang w:val="en-CA"/>
        </w:rPr>
        <w:t>self.rawDataObject</w:t>
      </w:r>
      <w:proofErr w:type="spellEnd"/>
      <w:r>
        <w:rPr>
          <w:lang w:val="en-CA"/>
        </w:rPr>
        <w:t> = </w:t>
      </w:r>
      <w:proofErr w:type="spellStart"/>
      <w:r>
        <w:rPr>
          <w:lang w:val="en-CA"/>
        </w:rPr>
        <w:t>availableData</w:t>
      </w:r>
      <w:proofErr w:type="spellEnd"/>
      <w:r>
        <w:rPr>
          <w:lang w:val="en-CA"/>
        </w:rPr>
        <w:t> </w:t>
      </w:r>
      <w:r>
        <w:rPr>
          <w:lang w:val="en-CA"/>
        </w:rPr>
        <w:br/>
      </w:r>
      <w:bookmarkStart w:id="1588" w:name="x1-22053r52"/>
      <w:bookmarkEnd w:id="1588"/>
      <w:r>
        <w:rPr>
          <w:lang w:val="en-CA"/>
        </w:rPr>
        <w:t> </w:t>
      </w:r>
      <w:r>
        <w:rPr>
          <w:lang w:val="en-CA"/>
        </w:rPr>
        <w:br/>
      </w:r>
      <w:bookmarkStart w:id="1589" w:name="x1-22054r53"/>
      <w:bookmarkEnd w:id="1589"/>
      <w:r>
        <w:rPr>
          <w:lang w:val="en-CA"/>
        </w:rPr>
        <w:t>  </w:t>
      </w:r>
      <w:proofErr w:type="spellStart"/>
      <w:r>
        <w:rPr>
          <w:lang w:val="en-CA"/>
        </w:rPr>
        <w:t>def</w:t>
      </w:r>
      <w:proofErr w:type="spellEnd"/>
      <w:r>
        <w:rPr>
          <w:lang w:val="en-CA"/>
        </w:rPr>
        <w:t> </w:t>
      </w:r>
      <w:proofErr w:type="spellStart"/>
      <w:r>
        <w:rPr>
          <w:lang w:val="en-CA"/>
        </w:rPr>
        <w:t>ageValueIsInRangeCoveredByModel</w:t>
      </w:r>
      <w:proofErr w:type="spellEnd"/>
      <w:r>
        <w:rPr>
          <w:lang w:val="en-CA"/>
        </w:rPr>
        <w:t>(self, </w:t>
      </w:r>
      <w:proofErr w:type="spellStart"/>
      <w:r>
        <w:rPr>
          <w:lang w:val="en-CA"/>
        </w:rPr>
        <w:t>someAge</w:t>
      </w:r>
      <w:proofErr w:type="spellEnd"/>
      <w:r>
        <w:rPr>
          <w:lang w:val="en-CA"/>
        </w:rPr>
        <w:t>): </w:t>
      </w:r>
      <w:r>
        <w:rPr>
          <w:lang w:val="en-CA"/>
        </w:rPr>
        <w:br/>
      </w:r>
      <w:bookmarkStart w:id="1590" w:name="x1-22055r54"/>
      <w:bookmarkEnd w:id="1590"/>
      <w:r>
        <w:rPr>
          <w:lang w:val="en-CA"/>
        </w:rPr>
        <w:t>    if(</w:t>
      </w:r>
      <w:proofErr w:type="spellStart"/>
      <w:r>
        <w:rPr>
          <w:lang w:val="en-CA"/>
        </w:rPr>
        <w:t>someAge</w:t>
      </w:r>
      <w:proofErr w:type="spellEnd"/>
      <w:r>
        <w:rPr>
          <w:lang w:val="en-CA"/>
        </w:rPr>
        <w:t> in </w:t>
      </w:r>
      <w:proofErr w:type="spellStart"/>
      <w:r>
        <w:rPr>
          <w:lang w:val="en-CA"/>
        </w:rPr>
        <w:t>self.rawDataObject.getAgeValues</w:t>
      </w:r>
      <w:proofErr w:type="spellEnd"/>
      <w:r>
        <w:rPr>
          <w:lang w:val="en-CA"/>
        </w:rPr>
        <w:t>()): </w:t>
      </w:r>
      <w:r>
        <w:rPr>
          <w:lang w:val="en-CA"/>
        </w:rPr>
        <w:br/>
      </w:r>
      <w:bookmarkStart w:id="1591" w:name="x1-22056r55"/>
      <w:bookmarkEnd w:id="1591"/>
      <w:r>
        <w:rPr>
          <w:lang w:val="en-CA"/>
        </w:rPr>
        <w:t>      return True </w:t>
      </w:r>
      <w:r>
        <w:rPr>
          <w:lang w:val="en-CA"/>
        </w:rPr>
        <w:br/>
      </w:r>
      <w:bookmarkStart w:id="1592" w:name="x1-22057r56"/>
      <w:bookmarkEnd w:id="1592"/>
      <w:r>
        <w:rPr>
          <w:lang w:val="en-CA"/>
        </w:rPr>
        <w:t>    else: </w:t>
      </w:r>
      <w:r>
        <w:rPr>
          <w:lang w:val="en-CA"/>
        </w:rPr>
        <w:br/>
      </w:r>
      <w:bookmarkStart w:id="1593" w:name="x1-22058r57"/>
      <w:bookmarkEnd w:id="1593"/>
      <w:r>
        <w:rPr>
          <w:lang w:val="en-CA"/>
        </w:rPr>
        <w:t>      </w:t>
      </w:r>
      <w:proofErr w:type="spellStart"/>
      <w:r>
        <w:rPr>
          <w:lang w:val="en-CA"/>
        </w:rPr>
        <w:t>maxAgeCovered</w:t>
      </w:r>
      <w:proofErr w:type="spellEnd"/>
      <w:r>
        <w:rPr>
          <w:lang w:val="en-CA"/>
        </w:rPr>
        <w:t> = max(</w:t>
      </w:r>
      <w:proofErr w:type="spellStart"/>
      <w:r>
        <w:rPr>
          <w:lang w:val="en-CA"/>
        </w:rPr>
        <w:t>self.rawDataObject.getAgeValues</w:t>
      </w:r>
      <w:proofErr w:type="spellEnd"/>
      <w:r>
        <w:rPr>
          <w:lang w:val="en-CA"/>
        </w:rPr>
        <w:t>()) </w:t>
      </w:r>
      <w:r>
        <w:rPr>
          <w:lang w:val="en-CA"/>
        </w:rPr>
        <w:br/>
      </w:r>
      <w:bookmarkStart w:id="1594" w:name="x1-22059r58"/>
      <w:bookmarkEnd w:id="1594"/>
      <w:r>
        <w:rPr>
          <w:lang w:val="en-CA"/>
        </w:rPr>
        <w:t>      </w:t>
      </w:r>
      <w:proofErr w:type="spellStart"/>
      <w:r>
        <w:rPr>
          <w:lang w:val="en-CA"/>
        </w:rPr>
        <w:t>minAgeCovered</w:t>
      </w:r>
      <w:proofErr w:type="spellEnd"/>
      <w:r>
        <w:rPr>
          <w:lang w:val="en-CA"/>
        </w:rPr>
        <w:t> = min(</w:t>
      </w:r>
      <w:proofErr w:type="spellStart"/>
      <w:r>
        <w:rPr>
          <w:lang w:val="en-CA"/>
        </w:rPr>
        <w:t>self.rawDataObject.getAgeValues</w:t>
      </w:r>
      <w:proofErr w:type="spellEnd"/>
      <w:r>
        <w:rPr>
          <w:lang w:val="en-CA"/>
        </w:rPr>
        <w:t>()) </w:t>
      </w:r>
      <w:r>
        <w:rPr>
          <w:lang w:val="en-CA"/>
        </w:rPr>
        <w:br/>
      </w:r>
      <w:bookmarkStart w:id="1595" w:name="x1-22060r59"/>
      <w:bookmarkEnd w:id="1595"/>
      <w:r>
        <w:rPr>
          <w:lang w:val="en-CA"/>
        </w:rPr>
        <w:lastRenderedPageBreak/>
        <w:t>      if((someAge &lt;= maxAgeCovered)and(someAge &gt;= minAgeCovered)): </w:t>
      </w:r>
      <w:r>
        <w:rPr>
          <w:lang w:val="en-CA"/>
        </w:rPr>
        <w:br/>
      </w:r>
      <w:bookmarkStart w:id="1596" w:name="x1-22061r60"/>
      <w:bookmarkEnd w:id="1596"/>
      <w:r>
        <w:rPr>
          <w:lang w:val="en-CA"/>
        </w:rPr>
        <w:t>         return True </w:t>
      </w:r>
      <w:r>
        <w:rPr>
          <w:lang w:val="en-CA"/>
        </w:rPr>
        <w:br/>
      </w:r>
      <w:bookmarkStart w:id="1597" w:name="x1-22062r61"/>
      <w:bookmarkEnd w:id="1597"/>
      <w:r>
        <w:rPr>
          <w:lang w:val="en-CA"/>
        </w:rPr>
        <w:t>      else: </w:t>
      </w:r>
      <w:r>
        <w:rPr>
          <w:lang w:val="en-CA"/>
        </w:rPr>
        <w:br/>
      </w:r>
      <w:bookmarkStart w:id="1598" w:name="x1-22063r62"/>
      <w:bookmarkEnd w:id="1598"/>
      <w:r>
        <w:rPr>
          <w:lang w:val="en-CA"/>
        </w:rPr>
        <w:t>         return False </w:t>
      </w:r>
      <w:r>
        <w:rPr>
          <w:lang w:val="en-CA"/>
        </w:rPr>
        <w:br/>
      </w:r>
      <w:bookmarkStart w:id="1599" w:name="x1-22064r63"/>
      <w:bookmarkEnd w:id="1599"/>
      <w:r>
        <w:rPr>
          <w:lang w:val="en-CA"/>
        </w:rPr>
        <w:t> </w:t>
      </w:r>
      <w:r>
        <w:rPr>
          <w:lang w:val="en-CA"/>
        </w:rPr>
        <w:br/>
      </w:r>
      <w:bookmarkStart w:id="1600" w:name="x1-22065r64"/>
      <w:bookmarkEnd w:id="1600"/>
      <w:r>
        <w:rPr>
          <w:lang w:val="en-CA"/>
        </w:rPr>
        <w:t>  </w:t>
      </w:r>
      <w:proofErr w:type="spellStart"/>
      <w:r>
        <w:rPr>
          <w:lang w:val="en-CA"/>
        </w:rPr>
        <w:t>def</w:t>
      </w:r>
      <w:proofErr w:type="spellEnd"/>
      <w:r>
        <w:rPr>
          <w:lang w:val="en-CA"/>
        </w:rPr>
        <w:t> </w:t>
      </w:r>
      <w:proofErr w:type="spellStart"/>
      <w:r>
        <w:rPr>
          <w:lang w:val="en-CA"/>
        </w:rPr>
        <w:t>ageValueInRawData</w:t>
      </w:r>
      <w:proofErr w:type="spellEnd"/>
      <w:r>
        <w:rPr>
          <w:lang w:val="en-CA"/>
        </w:rPr>
        <w:t>(self, </w:t>
      </w:r>
      <w:proofErr w:type="spellStart"/>
      <w:r>
        <w:rPr>
          <w:lang w:val="en-CA"/>
        </w:rPr>
        <w:t>someAge</w:t>
      </w:r>
      <w:proofErr w:type="spellEnd"/>
      <w:r>
        <w:rPr>
          <w:lang w:val="en-CA"/>
        </w:rPr>
        <w:t>): </w:t>
      </w:r>
      <w:r>
        <w:rPr>
          <w:lang w:val="en-CA"/>
        </w:rPr>
        <w:br/>
      </w:r>
      <w:bookmarkStart w:id="1601" w:name="x1-22066r65"/>
      <w:bookmarkEnd w:id="1601"/>
      <w:r>
        <w:rPr>
          <w:lang w:val="en-CA"/>
        </w:rPr>
        <w:t>    if(</w:t>
      </w:r>
      <w:proofErr w:type="spellStart"/>
      <w:r>
        <w:rPr>
          <w:lang w:val="en-CA"/>
        </w:rPr>
        <w:t>someAge</w:t>
      </w:r>
      <w:proofErr w:type="spellEnd"/>
      <w:r>
        <w:rPr>
          <w:lang w:val="en-CA"/>
        </w:rPr>
        <w:t> in </w:t>
      </w:r>
      <w:proofErr w:type="spellStart"/>
      <w:r>
        <w:rPr>
          <w:lang w:val="en-CA"/>
        </w:rPr>
        <w:t>self.rawDataObject.getAgeValues</w:t>
      </w:r>
      <w:proofErr w:type="spellEnd"/>
      <w:r>
        <w:rPr>
          <w:lang w:val="en-CA"/>
        </w:rPr>
        <w:t>()): </w:t>
      </w:r>
      <w:r>
        <w:rPr>
          <w:lang w:val="en-CA"/>
        </w:rPr>
        <w:br/>
      </w:r>
      <w:bookmarkStart w:id="1602" w:name="x1-22067r66"/>
      <w:bookmarkEnd w:id="1602"/>
      <w:r>
        <w:rPr>
          <w:lang w:val="en-CA"/>
        </w:rPr>
        <w:t>      return True </w:t>
      </w:r>
      <w:r>
        <w:rPr>
          <w:lang w:val="en-CA"/>
        </w:rPr>
        <w:br/>
      </w:r>
      <w:bookmarkStart w:id="1603" w:name="x1-22068r67"/>
      <w:bookmarkEnd w:id="1603"/>
      <w:r>
        <w:rPr>
          <w:lang w:val="en-CA"/>
        </w:rPr>
        <w:t>    return False </w:t>
      </w:r>
      <w:r>
        <w:rPr>
          <w:lang w:val="en-CA"/>
        </w:rPr>
        <w:br/>
      </w:r>
      <w:bookmarkStart w:id="1604" w:name="x1-22069r68"/>
      <w:bookmarkEnd w:id="1604"/>
      <w:r>
        <w:rPr>
          <w:lang w:val="en-CA"/>
        </w:rPr>
        <w:t> </w:t>
      </w:r>
      <w:r>
        <w:rPr>
          <w:lang w:val="en-CA"/>
        </w:rPr>
        <w:br/>
      </w:r>
      <w:bookmarkStart w:id="1605" w:name="x1-22070r69"/>
      <w:bookmarkEnd w:id="1605"/>
      <w:r>
        <w:rPr>
          <w:lang w:val="en-CA"/>
        </w:rPr>
        <w:t>  def ageComparisonValidForThisBin(self, otherModelToCompareAgainst, globalBins, ageValue, conditions): </w:t>
      </w:r>
      <w:r>
        <w:rPr>
          <w:lang w:val="en-CA"/>
        </w:rPr>
        <w:br/>
      </w:r>
      <w:bookmarkStart w:id="1606" w:name="x1-22071r70"/>
      <w:bookmarkEnd w:id="1606"/>
      <w:r>
        <w:rPr>
          <w:lang w:val="en-CA"/>
        </w:rPr>
        <w:t>    binStart, binWidth = getAgeBinByAgeValue(ageValue, globalBins) </w:t>
      </w:r>
      <w:r>
        <w:rPr>
          <w:lang w:val="en-CA"/>
        </w:rPr>
        <w:br/>
      </w:r>
      <w:bookmarkStart w:id="1607" w:name="x1-22072r71"/>
      <w:bookmarkEnd w:id="1607"/>
      <w:r>
        <w:rPr>
          <w:lang w:val="en-CA"/>
        </w:rPr>
        <w:t> </w:t>
      </w:r>
      <w:r>
        <w:rPr>
          <w:lang w:val="en-CA"/>
        </w:rPr>
        <w:br/>
      </w:r>
      <w:bookmarkStart w:id="1608" w:name="x1-22073r72"/>
      <w:bookmarkEnd w:id="1608"/>
      <w:r>
        <w:rPr>
          <w:lang w:val="en-CA"/>
        </w:rPr>
        <w:t>    thisModelsBinCount = self.rawDataObject.getThisSiteBinCount(binStart, binWidth) </w:t>
      </w:r>
      <w:r>
        <w:rPr>
          <w:lang w:val="en-CA"/>
        </w:rPr>
        <w:br/>
      </w:r>
      <w:bookmarkStart w:id="1609" w:name="x1-22074r73"/>
      <w:bookmarkEnd w:id="1609"/>
      <w:r>
        <w:rPr>
          <w:lang w:val="en-CA"/>
        </w:rPr>
        <w:t>    otherModelsBinCount = otherModelToCompareAgainst.rawDataObject.getThisSiteBinCount(binStart, binWidth) </w:t>
      </w:r>
      <w:r>
        <w:rPr>
          <w:lang w:val="en-CA"/>
        </w:rPr>
        <w:br/>
      </w:r>
      <w:bookmarkStart w:id="1610" w:name="x1-22075r74"/>
      <w:bookmarkEnd w:id="1610"/>
      <w:r>
        <w:rPr>
          <w:lang w:val="en-CA"/>
        </w:rPr>
        <w:t> </w:t>
      </w:r>
      <w:r>
        <w:rPr>
          <w:lang w:val="en-CA"/>
        </w:rPr>
        <w:br/>
      </w:r>
      <w:bookmarkStart w:id="1611" w:name="x1-22076r75"/>
      <w:bookmarkEnd w:id="1611"/>
      <w:r>
        <w:rPr>
          <w:lang w:val="en-CA"/>
        </w:rPr>
        <w:t>    for condition in conditions: </w:t>
      </w:r>
      <w:r>
        <w:rPr>
          <w:lang w:val="en-CA"/>
        </w:rPr>
        <w:br/>
      </w:r>
      <w:bookmarkStart w:id="1612" w:name="x1-22077r76"/>
      <w:bookmarkEnd w:id="1612"/>
      <w:r>
        <w:rPr>
          <w:lang w:val="en-CA"/>
        </w:rPr>
        <w:t>      if(not conditionMet(thisModelsBinCount, otherModelsBinCount, conditions[condition])): </w:t>
      </w:r>
      <w:r>
        <w:rPr>
          <w:lang w:val="en-CA"/>
        </w:rPr>
        <w:br/>
      </w:r>
      <w:bookmarkStart w:id="1613" w:name="x1-22078r77"/>
      <w:bookmarkEnd w:id="1613"/>
      <w:r>
        <w:rPr>
          <w:lang w:val="en-CA"/>
        </w:rPr>
        <w:t>         return False </w:t>
      </w:r>
      <w:r>
        <w:rPr>
          <w:lang w:val="en-CA"/>
        </w:rPr>
        <w:br/>
      </w:r>
      <w:bookmarkStart w:id="1614" w:name="x1-22079r78"/>
      <w:bookmarkEnd w:id="1614"/>
      <w:r>
        <w:rPr>
          <w:lang w:val="en-CA"/>
        </w:rPr>
        <w:t>    return True </w:t>
      </w:r>
      <w:r>
        <w:rPr>
          <w:lang w:val="en-CA"/>
        </w:rPr>
        <w:br/>
      </w:r>
      <w:bookmarkStart w:id="1615" w:name="x1-22080r79"/>
      <w:bookmarkEnd w:id="1615"/>
      <w:r>
        <w:rPr>
          <w:lang w:val="en-CA"/>
        </w:rPr>
        <w:t>    ## the loop successfully met every condition, so we’re good to go </w:t>
      </w:r>
      <w:r>
        <w:rPr>
          <w:lang w:val="en-CA"/>
        </w:rPr>
        <w:br/>
      </w:r>
      <w:bookmarkStart w:id="1616" w:name="x1-22081r80"/>
      <w:bookmarkEnd w:id="1616"/>
      <w:r>
        <w:rPr>
          <w:lang w:val="en-CA"/>
        </w:rPr>
        <w:t> </w:t>
      </w:r>
      <w:r>
        <w:rPr>
          <w:lang w:val="en-CA"/>
        </w:rPr>
        <w:br/>
      </w:r>
      <w:bookmarkStart w:id="1617" w:name="x1-22082r81"/>
      <w:bookmarkEnd w:id="1617"/>
      <w:r>
        <w:rPr>
          <w:lang w:val="en-CA"/>
        </w:rPr>
        <w:t> </w:t>
      </w:r>
      <w:r>
        <w:rPr>
          <w:lang w:val="en-CA"/>
        </w:rPr>
        <w:br/>
      </w:r>
      <w:bookmarkStart w:id="1618" w:name="x1-22083r82"/>
      <w:bookmarkEnd w:id="1618"/>
      <w:r>
        <w:rPr>
          <w:lang w:val="en-CA"/>
        </w:rPr>
        <w:t>  </w:t>
      </w:r>
      <w:proofErr w:type="spellStart"/>
      <w:r>
        <w:rPr>
          <w:lang w:val="en-CA"/>
        </w:rPr>
        <w:t>def</w:t>
      </w:r>
      <w:proofErr w:type="spellEnd"/>
      <w:r>
        <w:rPr>
          <w:lang w:val="en-CA"/>
        </w:rPr>
        <w:t> </w:t>
      </w:r>
      <w:proofErr w:type="spellStart"/>
      <w:r>
        <w:rPr>
          <w:lang w:val="en-CA"/>
        </w:rPr>
        <w:t>getModelledElevation</w:t>
      </w:r>
      <w:proofErr w:type="spellEnd"/>
      <w:r>
        <w:rPr>
          <w:lang w:val="en-CA"/>
        </w:rPr>
        <w:t>(self, </w:t>
      </w:r>
      <w:proofErr w:type="spellStart"/>
      <w:r>
        <w:rPr>
          <w:lang w:val="en-CA"/>
        </w:rPr>
        <w:t>someAge</w:t>
      </w:r>
      <w:proofErr w:type="spellEnd"/>
      <w:r>
        <w:rPr>
          <w:lang w:val="en-CA"/>
        </w:rPr>
        <w:t>): </w:t>
      </w:r>
      <w:r>
        <w:rPr>
          <w:lang w:val="en-CA"/>
        </w:rPr>
        <w:br/>
      </w:r>
      <w:bookmarkStart w:id="1619" w:name="x1-22084r83"/>
      <w:bookmarkEnd w:id="1619"/>
      <w:r>
        <w:rPr>
          <w:lang w:val="en-CA"/>
        </w:rPr>
        <w:t>    if(</w:t>
      </w:r>
      <w:proofErr w:type="spellStart"/>
      <w:r>
        <w:rPr>
          <w:lang w:val="en-CA"/>
        </w:rPr>
        <w:t>someAge</w:t>
      </w:r>
      <w:proofErr w:type="spellEnd"/>
      <w:r>
        <w:rPr>
          <w:lang w:val="en-CA"/>
        </w:rPr>
        <w:t> in </w:t>
      </w:r>
      <w:proofErr w:type="spellStart"/>
      <w:r>
        <w:rPr>
          <w:lang w:val="en-CA"/>
        </w:rPr>
        <w:t>self.rawDataObject.getAgeValues</w:t>
      </w:r>
      <w:proofErr w:type="spellEnd"/>
      <w:r>
        <w:rPr>
          <w:lang w:val="en-CA"/>
        </w:rPr>
        <w:t>()): </w:t>
      </w:r>
      <w:r>
        <w:rPr>
          <w:lang w:val="en-CA"/>
        </w:rPr>
        <w:br/>
      </w:r>
      <w:bookmarkStart w:id="1620" w:name="x1-22085r84"/>
      <w:bookmarkEnd w:id="1620"/>
      <w:r>
        <w:rPr>
          <w:lang w:val="en-CA"/>
        </w:rPr>
        <w:t>      return </w:t>
      </w:r>
      <w:proofErr w:type="spellStart"/>
      <w:r>
        <w:rPr>
          <w:lang w:val="en-CA"/>
        </w:rPr>
        <w:t>self.rawDataObject.getElevationByGivenAge</w:t>
      </w:r>
      <w:proofErr w:type="spellEnd"/>
      <w:r>
        <w:rPr>
          <w:lang w:val="en-CA"/>
        </w:rPr>
        <w:t>(</w:t>
      </w:r>
      <w:proofErr w:type="spellStart"/>
      <w:r>
        <w:rPr>
          <w:lang w:val="en-CA"/>
        </w:rPr>
        <w:t>someAge</w:t>
      </w:r>
      <w:proofErr w:type="spellEnd"/>
      <w:r>
        <w:rPr>
          <w:lang w:val="en-CA"/>
        </w:rPr>
        <w:t>) </w:t>
      </w:r>
      <w:r>
        <w:rPr>
          <w:lang w:val="en-CA"/>
        </w:rPr>
        <w:br/>
      </w:r>
      <w:bookmarkStart w:id="1621" w:name="x1-22086r85"/>
      <w:bookmarkEnd w:id="1621"/>
      <w:r>
        <w:rPr>
          <w:lang w:val="en-CA"/>
        </w:rPr>
        <w:t>    else: </w:t>
      </w:r>
      <w:r>
        <w:rPr>
          <w:lang w:val="en-CA"/>
        </w:rPr>
        <w:br/>
      </w:r>
      <w:bookmarkStart w:id="1622" w:name="x1-22087r86"/>
      <w:bookmarkEnd w:id="1622"/>
      <w:r>
        <w:rPr>
          <w:lang w:val="en-CA"/>
        </w:rPr>
        <w:t>      ## dont have a datapoint available at that age value, so we need to </w:t>
      </w:r>
      <w:r>
        <w:rPr>
          <w:lang w:val="en-CA"/>
        </w:rPr>
        <w:br/>
      </w:r>
      <w:bookmarkStart w:id="1623" w:name="x1-22088r87"/>
      <w:bookmarkEnd w:id="1623"/>
      <w:r>
        <w:rPr>
          <w:lang w:val="en-CA"/>
        </w:rPr>
        <w:t>      ## interpolate linearly between them to get it </w:t>
      </w:r>
      <w:r>
        <w:rPr>
          <w:lang w:val="en-CA"/>
        </w:rPr>
        <w:br/>
      </w:r>
      <w:bookmarkStart w:id="1624" w:name="x1-22089r88"/>
      <w:bookmarkEnd w:id="1624"/>
      <w:r>
        <w:rPr>
          <w:lang w:val="en-CA"/>
        </w:rPr>
        <w:t>      </w:t>
      </w:r>
      <w:proofErr w:type="spellStart"/>
      <w:r>
        <w:rPr>
          <w:lang w:val="en-CA"/>
        </w:rPr>
        <w:t>ageValues</w:t>
      </w:r>
      <w:proofErr w:type="spellEnd"/>
      <w:r>
        <w:rPr>
          <w:lang w:val="en-CA"/>
        </w:rPr>
        <w:t> = </w:t>
      </w:r>
      <w:proofErr w:type="spellStart"/>
      <w:r>
        <w:rPr>
          <w:lang w:val="en-CA"/>
        </w:rPr>
        <w:t>np.array</w:t>
      </w:r>
      <w:proofErr w:type="spellEnd"/>
      <w:r>
        <w:rPr>
          <w:lang w:val="en-CA"/>
        </w:rPr>
        <w:t>(</w:t>
      </w:r>
      <w:proofErr w:type="spellStart"/>
      <w:r>
        <w:rPr>
          <w:lang w:val="en-CA"/>
        </w:rPr>
        <w:t>self.rawDataObject.getAgeValues</w:t>
      </w:r>
      <w:proofErr w:type="spellEnd"/>
      <w:r>
        <w:rPr>
          <w:lang w:val="en-CA"/>
        </w:rPr>
        <w:t>()) </w:t>
      </w:r>
      <w:r>
        <w:rPr>
          <w:lang w:val="en-CA"/>
        </w:rPr>
        <w:br/>
      </w:r>
      <w:bookmarkStart w:id="1625" w:name="x1-22090r89"/>
      <w:bookmarkEnd w:id="1625"/>
      <w:r>
        <w:rPr>
          <w:lang w:val="en-CA"/>
        </w:rPr>
        <w:t> </w:t>
      </w:r>
      <w:r>
        <w:rPr>
          <w:lang w:val="en-CA"/>
        </w:rPr>
        <w:br/>
      </w:r>
      <w:bookmarkStart w:id="1626" w:name="x1-22091r90"/>
      <w:bookmarkEnd w:id="1626"/>
      <w:r>
        <w:rPr>
          <w:lang w:val="en-CA"/>
        </w:rPr>
        <w:t>      if(</w:t>
      </w:r>
      <w:proofErr w:type="spellStart"/>
      <w:r>
        <w:rPr>
          <w:lang w:val="en-CA"/>
        </w:rPr>
        <w:t>ageValues</w:t>
      </w:r>
      <w:proofErr w:type="spellEnd"/>
      <w:r>
        <w:rPr>
          <w:lang w:val="en-CA"/>
        </w:rPr>
        <w:t>[</w:t>
      </w:r>
      <w:proofErr w:type="spellStart"/>
      <w:r>
        <w:rPr>
          <w:lang w:val="en-CA"/>
        </w:rPr>
        <w:t>ageValues</w:t>
      </w:r>
      <w:proofErr w:type="spellEnd"/>
      <w:r>
        <w:rPr>
          <w:lang w:val="en-CA"/>
        </w:rPr>
        <w:t> &lt; </w:t>
      </w:r>
      <w:proofErr w:type="spellStart"/>
      <w:r>
        <w:rPr>
          <w:lang w:val="en-CA"/>
        </w:rPr>
        <w:t>someAge</w:t>
      </w:r>
      <w:proofErr w:type="spellEnd"/>
      <w:r>
        <w:rPr>
          <w:lang w:val="en-CA"/>
        </w:rPr>
        <w:t>].size == 0): </w:t>
      </w:r>
      <w:r>
        <w:rPr>
          <w:lang w:val="en-CA"/>
        </w:rPr>
        <w:br/>
      </w:r>
      <w:bookmarkStart w:id="1627" w:name="x1-22092r91"/>
      <w:bookmarkEnd w:id="1627"/>
      <w:r>
        <w:rPr>
          <w:lang w:val="en-CA"/>
        </w:rPr>
        <w:t>         ## case where our value to interpolate is off the bottom end </w:t>
      </w:r>
      <w:r>
        <w:rPr>
          <w:lang w:val="en-CA"/>
        </w:rPr>
        <w:br/>
      </w:r>
      <w:bookmarkStart w:id="1628" w:name="x1-22093r92"/>
      <w:bookmarkEnd w:id="1628"/>
      <w:r>
        <w:rPr>
          <w:lang w:val="en-CA"/>
        </w:rPr>
        <w:t>         ## of the dataset, so we extrapolate from the last two values </w:t>
      </w:r>
      <w:r>
        <w:rPr>
          <w:lang w:val="en-CA"/>
        </w:rPr>
        <w:br/>
      </w:r>
      <w:bookmarkStart w:id="1629" w:name="x1-22094r93"/>
      <w:bookmarkEnd w:id="1629"/>
      <w:r>
        <w:rPr>
          <w:lang w:val="en-CA"/>
        </w:rPr>
        <w:t>         ## min, and 2dmin </w:t>
      </w:r>
      <w:r>
        <w:rPr>
          <w:lang w:val="en-CA"/>
        </w:rPr>
        <w:br/>
      </w:r>
      <w:bookmarkStart w:id="1630" w:name="x1-22095r94"/>
      <w:bookmarkEnd w:id="1630"/>
      <w:r>
        <w:rPr>
          <w:lang w:val="en-CA"/>
        </w:rPr>
        <w:t> </w:t>
      </w:r>
      <w:r>
        <w:rPr>
          <w:lang w:val="en-CA"/>
        </w:rPr>
        <w:br/>
      </w:r>
      <w:bookmarkStart w:id="1631" w:name="x1-22096r95"/>
      <w:bookmarkEnd w:id="1631"/>
      <w:r>
        <w:rPr>
          <w:lang w:val="en-CA"/>
        </w:rPr>
        <w:t>         </w:t>
      </w:r>
      <w:proofErr w:type="spellStart"/>
      <w:r>
        <w:rPr>
          <w:lang w:val="en-CA"/>
        </w:rPr>
        <w:t>minValue</w:t>
      </w:r>
      <w:proofErr w:type="spellEnd"/>
      <w:r>
        <w:rPr>
          <w:lang w:val="en-CA"/>
        </w:rPr>
        <w:t> = min(</w:t>
      </w:r>
      <w:proofErr w:type="spellStart"/>
      <w:r>
        <w:rPr>
          <w:lang w:val="en-CA"/>
        </w:rPr>
        <w:t>ageValues</w:t>
      </w:r>
      <w:proofErr w:type="spellEnd"/>
      <w:r>
        <w:rPr>
          <w:lang w:val="en-CA"/>
        </w:rPr>
        <w:t>) </w:t>
      </w:r>
      <w:r>
        <w:rPr>
          <w:lang w:val="en-CA"/>
        </w:rPr>
        <w:br/>
      </w:r>
      <w:bookmarkStart w:id="1632" w:name="x1-22097r96"/>
      <w:bookmarkEnd w:id="1632"/>
      <w:r>
        <w:rPr>
          <w:lang w:val="en-CA"/>
        </w:rPr>
        <w:t>         restOfValues = np.array([val for val in ageValues if val != minValue]) </w:t>
      </w:r>
      <w:r>
        <w:rPr>
          <w:lang w:val="en-CA"/>
        </w:rPr>
        <w:br/>
      </w:r>
      <w:bookmarkStart w:id="1633" w:name="x1-22098r97"/>
      <w:bookmarkEnd w:id="1633"/>
      <w:r>
        <w:rPr>
          <w:lang w:val="en-CA"/>
        </w:rPr>
        <w:t>         ## maybe npifying the array will make the min/max calls faster </w:t>
      </w:r>
      <w:r>
        <w:rPr>
          <w:lang w:val="en-CA"/>
        </w:rPr>
        <w:br/>
      </w:r>
      <w:bookmarkStart w:id="1634" w:name="x1-22099r98"/>
      <w:bookmarkEnd w:id="1634"/>
      <w:r>
        <w:rPr>
          <w:lang w:val="en-CA"/>
        </w:rPr>
        <w:t>         ## idk </w:t>
      </w:r>
      <w:r>
        <w:rPr>
          <w:lang w:val="en-CA"/>
        </w:rPr>
        <w:br/>
      </w:r>
      <w:bookmarkStart w:id="1635" w:name="x1-22100r99"/>
      <w:bookmarkEnd w:id="1635"/>
      <w:r>
        <w:rPr>
          <w:lang w:val="en-CA"/>
        </w:rPr>
        <w:t>         </w:t>
      </w:r>
      <w:proofErr w:type="spellStart"/>
      <w:r>
        <w:rPr>
          <w:lang w:val="en-CA"/>
        </w:rPr>
        <w:t>secondMinValue</w:t>
      </w:r>
      <w:proofErr w:type="spellEnd"/>
      <w:r>
        <w:rPr>
          <w:lang w:val="en-CA"/>
        </w:rPr>
        <w:t> = min(</w:t>
      </w:r>
      <w:proofErr w:type="spellStart"/>
      <w:r>
        <w:rPr>
          <w:lang w:val="en-CA"/>
        </w:rPr>
        <w:t>restOfValues</w:t>
      </w:r>
      <w:proofErr w:type="spellEnd"/>
      <w:r>
        <w:rPr>
          <w:lang w:val="en-CA"/>
        </w:rPr>
        <w:t>) </w:t>
      </w:r>
      <w:r>
        <w:rPr>
          <w:lang w:val="en-CA"/>
        </w:rPr>
        <w:br/>
      </w:r>
      <w:bookmarkStart w:id="1636" w:name="x1-22101r100"/>
      <w:bookmarkEnd w:id="1636"/>
      <w:r>
        <w:rPr>
          <w:lang w:val="en-CA"/>
        </w:rPr>
        <w:t>         </w:t>
      </w:r>
      <w:proofErr w:type="spellStart"/>
      <w:r>
        <w:rPr>
          <w:lang w:val="en-CA"/>
        </w:rPr>
        <w:t>ageDelta</w:t>
      </w:r>
      <w:proofErr w:type="spellEnd"/>
      <w:r>
        <w:rPr>
          <w:lang w:val="en-CA"/>
        </w:rPr>
        <w:t> = </w:t>
      </w:r>
      <w:proofErr w:type="spellStart"/>
      <w:r>
        <w:rPr>
          <w:lang w:val="en-CA"/>
        </w:rPr>
        <w:t>someAge</w:t>
      </w:r>
      <w:proofErr w:type="spellEnd"/>
      <w:r>
        <w:rPr>
          <w:lang w:val="en-CA"/>
        </w:rPr>
        <w:t> - </w:t>
      </w:r>
      <w:proofErr w:type="spellStart"/>
      <w:r>
        <w:rPr>
          <w:lang w:val="en-CA"/>
        </w:rPr>
        <w:t>secondMinValue</w:t>
      </w:r>
      <w:proofErr w:type="spellEnd"/>
      <w:r>
        <w:rPr>
          <w:lang w:val="en-CA"/>
        </w:rPr>
        <w:t> </w:t>
      </w:r>
      <w:r>
        <w:rPr>
          <w:lang w:val="en-CA"/>
        </w:rPr>
        <w:br/>
      </w:r>
      <w:bookmarkStart w:id="1637" w:name="x1-22102r101"/>
      <w:bookmarkEnd w:id="1637"/>
      <w:r>
        <w:rPr>
          <w:lang w:val="en-CA"/>
        </w:rPr>
        <w:t>         ## distance from second smallest to the point we want to </w:t>
      </w:r>
      <w:r>
        <w:rPr>
          <w:lang w:val="en-CA"/>
        </w:rPr>
        <w:br/>
      </w:r>
      <w:bookmarkStart w:id="1638" w:name="x1-22103r102"/>
      <w:bookmarkEnd w:id="1638"/>
      <w:r>
        <w:rPr>
          <w:lang w:val="en-CA"/>
        </w:rPr>
        <w:t>         ## interpolate </w:t>
      </w:r>
      <w:r>
        <w:rPr>
          <w:lang w:val="en-CA"/>
        </w:rPr>
        <w:br/>
      </w:r>
      <w:bookmarkStart w:id="1639" w:name="x1-22104r103"/>
      <w:bookmarkEnd w:id="1639"/>
      <w:r>
        <w:rPr>
          <w:lang w:val="en-CA"/>
        </w:rPr>
        <w:t> </w:t>
      </w:r>
      <w:r>
        <w:rPr>
          <w:lang w:val="en-CA"/>
        </w:rPr>
        <w:br/>
      </w:r>
      <w:bookmarkStart w:id="1640" w:name="x1-22105r104"/>
      <w:bookmarkEnd w:id="1640"/>
      <w:r>
        <w:rPr>
          <w:lang w:val="en-CA"/>
        </w:rPr>
        <w:t> </w:t>
      </w:r>
      <w:r>
        <w:rPr>
          <w:lang w:val="en-CA"/>
        </w:rPr>
        <w:br/>
      </w:r>
      <w:bookmarkStart w:id="1641" w:name="x1-22106r105"/>
      <w:bookmarkEnd w:id="1641"/>
      <w:r>
        <w:rPr>
          <w:lang w:val="en-CA"/>
        </w:rPr>
        <w:t> </w:t>
      </w:r>
      <w:r>
        <w:rPr>
          <w:lang w:val="en-CA"/>
        </w:rPr>
        <w:br/>
      </w:r>
      <w:bookmarkStart w:id="1642" w:name="x1-22107r106"/>
      <w:bookmarkEnd w:id="1642"/>
      <w:r>
        <w:rPr>
          <w:lang w:val="en-CA"/>
        </w:rPr>
        <w:lastRenderedPageBreak/>
        <w:t>         secondMinAgeElevation = self.rawDataObject.getElevationByGivenAge(secondMinValue) </w:t>
      </w:r>
      <w:r>
        <w:rPr>
          <w:lang w:val="en-CA"/>
        </w:rPr>
        <w:br/>
      </w:r>
      <w:bookmarkStart w:id="1643" w:name="x1-22108r107"/>
      <w:bookmarkEnd w:id="1643"/>
      <w:r>
        <w:rPr>
          <w:lang w:val="en-CA"/>
        </w:rPr>
        <w:t>         minAgeElevation = self.rawDataObject.getElevationByGivenAge(minValue) </w:t>
      </w:r>
      <w:r>
        <w:rPr>
          <w:lang w:val="en-CA"/>
        </w:rPr>
        <w:br/>
      </w:r>
      <w:bookmarkStart w:id="1644" w:name="x1-22109r108"/>
      <w:bookmarkEnd w:id="1644"/>
      <w:r>
        <w:rPr>
          <w:lang w:val="en-CA"/>
        </w:rPr>
        <w:t> </w:t>
      </w:r>
      <w:r>
        <w:rPr>
          <w:lang w:val="en-CA"/>
        </w:rPr>
        <w:br/>
      </w:r>
      <w:bookmarkStart w:id="1645" w:name="x1-22110r109"/>
      <w:bookmarkEnd w:id="1645"/>
      <w:r>
        <w:rPr>
          <w:lang w:val="en-CA"/>
        </w:rPr>
        <w:t>         outputElevationGuess = secondMinAgeElevation + ( (ageDelta/(abs(secondMinValue-minValue)))*(secondMinAgeElevation - minAgeElevation) ) </w:t>
      </w:r>
      <w:r>
        <w:rPr>
          <w:lang w:val="en-CA"/>
        </w:rPr>
        <w:br/>
      </w:r>
      <w:bookmarkStart w:id="1646" w:name="x1-22111r110"/>
      <w:bookmarkEnd w:id="1646"/>
      <w:r>
        <w:rPr>
          <w:lang w:val="en-CA"/>
        </w:rPr>
        <w:t> </w:t>
      </w:r>
      <w:r>
        <w:rPr>
          <w:lang w:val="en-CA"/>
        </w:rPr>
        <w:br/>
      </w:r>
      <w:bookmarkStart w:id="1647" w:name="x1-22112r111"/>
      <w:bookmarkEnd w:id="1647"/>
      <w:r>
        <w:rPr>
          <w:lang w:val="en-CA"/>
        </w:rPr>
        <w:t>      </w:t>
      </w:r>
      <w:proofErr w:type="spellStart"/>
      <w:r>
        <w:rPr>
          <w:lang w:val="en-CA"/>
        </w:rPr>
        <w:t>elif</w:t>
      </w:r>
      <w:proofErr w:type="spellEnd"/>
      <w:r>
        <w:rPr>
          <w:lang w:val="en-CA"/>
        </w:rPr>
        <w:t>(</w:t>
      </w:r>
      <w:proofErr w:type="spellStart"/>
      <w:r>
        <w:rPr>
          <w:lang w:val="en-CA"/>
        </w:rPr>
        <w:t>ageValues</w:t>
      </w:r>
      <w:proofErr w:type="spellEnd"/>
      <w:r>
        <w:rPr>
          <w:lang w:val="en-CA"/>
        </w:rPr>
        <w:t>[</w:t>
      </w:r>
      <w:proofErr w:type="spellStart"/>
      <w:r>
        <w:rPr>
          <w:lang w:val="en-CA"/>
        </w:rPr>
        <w:t>ageValues</w:t>
      </w:r>
      <w:proofErr w:type="spellEnd"/>
      <w:r>
        <w:rPr>
          <w:lang w:val="en-CA"/>
        </w:rPr>
        <w:t> &gt; </w:t>
      </w:r>
      <w:proofErr w:type="spellStart"/>
      <w:r>
        <w:rPr>
          <w:lang w:val="en-CA"/>
        </w:rPr>
        <w:t>someAge</w:t>
      </w:r>
      <w:proofErr w:type="spellEnd"/>
      <w:r>
        <w:rPr>
          <w:lang w:val="en-CA"/>
        </w:rPr>
        <w:t>].size == 0): </w:t>
      </w:r>
      <w:r>
        <w:rPr>
          <w:lang w:val="en-CA"/>
        </w:rPr>
        <w:br/>
      </w:r>
      <w:bookmarkStart w:id="1648" w:name="x1-22113r112"/>
      <w:bookmarkEnd w:id="1648"/>
      <w:r>
        <w:rPr>
          <w:lang w:val="en-CA"/>
        </w:rPr>
        <w:t>         ## case where our value to interpolate is off the top end </w:t>
      </w:r>
      <w:r>
        <w:rPr>
          <w:lang w:val="en-CA"/>
        </w:rPr>
        <w:br/>
      </w:r>
      <w:bookmarkStart w:id="1649" w:name="x1-22114r113"/>
      <w:bookmarkEnd w:id="1649"/>
      <w:r>
        <w:rPr>
          <w:lang w:val="en-CA"/>
        </w:rPr>
        <w:t>         </w:t>
      </w:r>
      <w:proofErr w:type="spellStart"/>
      <w:r>
        <w:rPr>
          <w:lang w:val="en-CA"/>
        </w:rPr>
        <w:t>maxValue</w:t>
      </w:r>
      <w:proofErr w:type="spellEnd"/>
      <w:r>
        <w:rPr>
          <w:lang w:val="en-CA"/>
        </w:rPr>
        <w:t> = max(</w:t>
      </w:r>
      <w:proofErr w:type="spellStart"/>
      <w:r>
        <w:rPr>
          <w:lang w:val="en-CA"/>
        </w:rPr>
        <w:t>ageValues</w:t>
      </w:r>
      <w:proofErr w:type="spellEnd"/>
      <w:r>
        <w:rPr>
          <w:lang w:val="en-CA"/>
        </w:rPr>
        <w:t>) </w:t>
      </w:r>
      <w:r>
        <w:rPr>
          <w:lang w:val="en-CA"/>
        </w:rPr>
        <w:br/>
      </w:r>
      <w:bookmarkStart w:id="1650" w:name="x1-22115r114"/>
      <w:bookmarkEnd w:id="1650"/>
      <w:r>
        <w:rPr>
          <w:lang w:val="en-CA"/>
        </w:rPr>
        <w:t>         restOfValues = np.array([val for val in ageValues if val != maxValue]) </w:t>
      </w:r>
      <w:r>
        <w:rPr>
          <w:lang w:val="en-CA"/>
        </w:rPr>
        <w:br/>
      </w:r>
      <w:bookmarkStart w:id="1651" w:name="x1-22116r115"/>
      <w:bookmarkEnd w:id="1651"/>
      <w:r>
        <w:rPr>
          <w:lang w:val="en-CA"/>
        </w:rPr>
        <w:t>         ## npifying this array could make the min/max calls faster </w:t>
      </w:r>
      <w:r>
        <w:rPr>
          <w:lang w:val="en-CA"/>
        </w:rPr>
        <w:br/>
      </w:r>
      <w:bookmarkStart w:id="1652" w:name="x1-22117r116"/>
      <w:bookmarkEnd w:id="1652"/>
      <w:r>
        <w:rPr>
          <w:lang w:val="en-CA"/>
        </w:rPr>
        <w:t> </w:t>
      </w:r>
      <w:r>
        <w:rPr>
          <w:lang w:val="en-CA"/>
        </w:rPr>
        <w:br/>
      </w:r>
      <w:bookmarkStart w:id="1653" w:name="x1-22118r117"/>
      <w:bookmarkEnd w:id="1653"/>
      <w:r>
        <w:rPr>
          <w:lang w:val="en-CA"/>
        </w:rPr>
        <w:t>         </w:t>
      </w:r>
      <w:proofErr w:type="spellStart"/>
      <w:r>
        <w:rPr>
          <w:lang w:val="en-CA"/>
        </w:rPr>
        <w:t>secondMaxValue</w:t>
      </w:r>
      <w:proofErr w:type="spellEnd"/>
      <w:r>
        <w:rPr>
          <w:lang w:val="en-CA"/>
        </w:rPr>
        <w:t> = max(</w:t>
      </w:r>
      <w:proofErr w:type="spellStart"/>
      <w:r>
        <w:rPr>
          <w:lang w:val="en-CA"/>
        </w:rPr>
        <w:t>restOfValues</w:t>
      </w:r>
      <w:proofErr w:type="spellEnd"/>
      <w:r>
        <w:rPr>
          <w:lang w:val="en-CA"/>
        </w:rPr>
        <w:t>) </w:t>
      </w:r>
      <w:r>
        <w:rPr>
          <w:lang w:val="en-CA"/>
        </w:rPr>
        <w:br/>
      </w:r>
      <w:bookmarkStart w:id="1654" w:name="x1-22119r118"/>
      <w:bookmarkEnd w:id="1654"/>
      <w:r>
        <w:rPr>
          <w:lang w:val="en-CA"/>
        </w:rPr>
        <w:t> </w:t>
      </w:r>
      <w:r>
        <w:rPr>
          <w:lang w:val="en-CA"/>
        </w:rPr>
        <w:br/>
      </w:r>
      <w:bookmarkStart w:id="1655" w:name="x1-22120r119"/>
      <w:bookmarkEnd w:id="1655"/>
      <w:r>
        <w:rPr>
          <w:lang w:val="en-CA"/>
        </w:rPr>
        <w:t>         </w:t>
      </w:r>
      <w:proofErr w:type="spellStart"/>
      <w:r>
        <w:rPr>
          <w:lang w:val="en-CA"/>
        </w:rPr>
        <w:t>ageDelta</w:t>
      </w:r>
      <w:proofErr w:type="spellEnd"/>
      <w:r>
        <w:rPr>
          <w:lang w:val="en-CA"/>
        </w:rPr>
        <w:t> = </w:t>
      </w:r>
      <w:proofErr w:type="spellStart"/>
      <w:r>
        <w:rPr>
          <w:lang w:val="en-CA"/>
        </w:rPr>
        <w:t>someAge</w:t>
      </w:r>
      <w:proofErr w:type="spellEnd"/>
      <w:r>
        <w:rPr>
          <w:lang w:val="en-CA"/>
        </w:rPr>
        <w:t> - </w:t>
      </w:r>
      <w:proofErr w:type="spellStart"/>
      <w:r>
        <w:rPr>
          <w:lang w:val="en-CA"/>
        </w:rPr>
        <w:t>secondMaxValue</w:t>
      </w:r>
      <w:proofErr w:type="spellEnd"/>
      <w:r>
        <w:rPr>
          <w:lang w:val="en-CA"/>
        </w:rPr>
        <w:t> </w:t>
      </w:r>
      <w:r>
        <w:rPr>
          <w:lang w:val="en-CA"/>
        </w:rPr>
        <w:br/>
      </w:r>
      <w:bookmarkStart w:id="1656" w:name="x1-22121r120"/>
      <w:bookmarkEnd w:id="1656"/>
      <w:r>
        <w:rPr>
          <w:lang w:val="en-CA"/>
        </w:rPr>
        <w:t> </w:t>
      </w:r>
      <w:r>
        <w:rPr>
          <w:lang w:val="en-CA"/>
        </w:rPr>
        <w:br/>
      </w:r>
      <w:bookmarkStart w:id="1657" w:name="x1-22122r121"/>
      <w:bookmarkEnd w:id="1657"/>
      <w:r>
        <w:rPr>
          <w:lang w:val="en-CA"/>
        </w:rPr>
        <w:t>         secondMaxAgeElevation = self.rawDataObject.getElevationByGivenAge(secondMaxValue) </w:t>
      </w:r>
      <w:r>
        <w:rPr>
          <w:lang w:val="en-CA"/>
        </w:rPr>
        <w:br/>
      </w:r>
      <w:bookmarkStart w:id="1658" w:name="x1-22123r122"/>
      <w:bookmarkEnd w:id="1658"/>
      <w:r>
        <w:rPr>
          <w:lang w:val="en-CA"/>
        </w:rPr>
        <w:t>         maxAgeElevation = self.rawDataObject.getElevationByGivenAge(maxValue) </w:t>
      </w:r>
      <w:r>
        <w:rPr>
          <w:lang w:val="en-CA"/>
        </w:rPr>
        <w:br/>
      </w:r>
      <w:bookmarkStart w:id="1659" w:name="x1-22124r123"/>
      <w:bookmarkEnd w:id="1659"/>
      <w:r>
        <w:rPr>
          <w:lang w:val="en-CA"/>
        </w:rPr>
        <w:t> </w:t>
      </w:r>
      <w:r>
        <w:rPr>
          <w:lang w:val="en-CA"/>
        </w:rPr>
        <w:br/>
      </w:r>
      <w:bookmarkStart w:id="1660" w:name="x1-22125r124"/>
      <w:bookmarkEnd w:id="1660"/>
      <w:r>
        <w:rPr>
          <w:lang w:val="en-CA"/>
        </w:rPr>
        <w:t>         outputElevationGuess = secondMaxAgeElevation + ( (ageDelta/(abs(maxValue - secondMaxValue)))*(maxAgeElevation - secondMaxAgeElevation) ) </w:t>
      </w:r>
      <w:r>
        <w:rPr>
          <w:lang w:val="en-CA"/>
        </w:rPr>
        <w:br/>
      </w:r>
      <w:bookmarkStart w:id="1661" w:name="x1-22126r125"/>
      <w:bookmarkEnd w:id="1661"/>
      <w:r>
        <w:rPr>
          <w:lang w:val="en-CA"/>
        </w:rPr>
        <w:t> </w:t>
      </w:r>
      <w:r>
        <w:rPr>
          <w:lang w:val="en-CA"/>
        </w:rPr>
        <w:br/>
      </w:r>
      <w:bookmarkStart w:id="1662" w:name="x1-22127r126"/>
      <w:bookmarkEnd w:id="1662"/>
      <w:r>
        <w:rPr>
          <w:lang w:val="en-CA"/>
        </w:rPr>
        <w:t>      else: </w:t>
      </w:r>
      <w:r>
        <w:rPr>
          <w:lang w:val="en-CA"/>
        </w:rPr>
        <w:br/>
      </w:r>
      <w:bookmarkStart w:id="1663" w:name="x1-22128r127"/>
      <w:bookmarkEnd w:id="1663"/>
      <w:r>
        <w:rPr>
          <w:lang w:val="en-CA"/>
        </w:rPr>
        <w:t>         </w:t>
      </w:r>
      <w:proofErr w:type="spellStart"/>
      <w:r>
        <w:rPr>
          <w:lang w:val="en-CA"/>
        </w:rPr>
        <w:t>closestAgeBelow</w:t>
      </w:r>
      <w:proofErr w:type="spellEnd"/>
      <w:r>
        <w:rPr>
          <w:lang w:val="en-CA"/>
        </w:rPr>
        <w:t> = </w:t>
      </w:r>
      <w:proofErr w:type="spellStart"/>
      <w:r>
        <w:rPr>
          <w:lang w:val="en-CA"/>
        </w:rPr>
        <w:t>ageValues</w:t>
      </w:r>
      <w:proofErr w:type="spellEnd"/>
      <w:r>
        <w:rPr>
          <w:lang w:val="en-CA"/>
        </w:rPr>
        <w:t>[</w:t>
      </w:r>
      <w:proofErr w:type="spellStart"/>
      <w:r>
        <w:rPr>
          <w:lang w:val="en-CA"/>
        </w:rPr>
        <w:t>ageValues</w:t>
      </w:r>
      <w:proofErr w:type="spellEnd"/>
      <w:r>
        <w:rPr>
          <w:lang w:val="en-CA"/>
        </w:rPr>
        <w:t> &lt; </w:t>
      </w:r>
      <w:proofErr w:type="spellStart"/>
      <w:r>
        <w:rPr>
          <w:lang w:val="en-CA"/>
        </w:rPr>
        <w:t>someAge</w:t>
      </w:r>
      <w:proofErr w:type="spellEnd"/>
      <w:r>
        <w:rPr>
          <w:lang w:val="en-CA"/>
        </w:rPr>
        <w:t>].max() </w:t>
      </w:r>
      <w:r>
        <w:rPr>
          <w:lang w:val="en-CA"/>
        </w:rPr>
        <w:br/>
      </w:r>
      <w:bookmarkStart w:id="1664" w:name="x1-22129r128"/>
      <w:bookmarkEnd w:id="1664"/>
      <w:r>
        <w:rPr>
          <w:lang w:val="en-CA"/>
        </w:rPr>
        <w:t>         </w:t>
      </w:r>
      <w:proofErr w:type="spellStart"/>
      <w:r>
        <w:rPr>
          <w:lang w:val="en-CA"/>
        </w:rPr>
        <w:t>closestAgeAbove</w:t>
      </w:r>
      <w:proofErr w:type="spellEnd"/>
      <w:r>
        <w:rPr>
          <w:lang w:val="en-CA"/>
        </w:rPr>
        <w:t> = </w:t>
      </w:r>
      <w:proofErr w:type="spellStart"/>
      <w:r>
        <w:rPr>
          <w:lang w:val="en-CA"/>
        </w:rPr>
        <w:t>ageValues</w:t>
      </w:r>
      <w:proofErr w:type="spellEnd"/>
      <w:r>
        <w:rPr>
          <w:lang w:val="en-CA"/>
        </w:rPr>
        <w:t>[</w:t>
      </w:r>
      <w:proofErr w:type="spellStart"/>
      <w:r>
        <w:rPr>
          <w:lang w:val="en-CA"/>
        </w:rPr>
        <w:t>ageValues</w:t>
      </w:r>
      <w:proofErr w:type="spellEnd"/>
      <w:r>
        <w:rPr>
          <w:lang w:val="en-CA"/>
        </w:rPr>
        <w:t> &gt; </w:t>
      </w:r>
      <w:proofErr w:type="spellStart"/>
      <w:r>
        <w:rPr>
          <w:lang w:val="en-CA"/>
        </w:rPr>
        <w:t>someAge</w:t>
      </w:r>
      <w:proofErr w:type="spellEnd"/>
      <w:r>
        <w:rPr>
          <w:lang w:val="en-CA"/>
        </w:rPr>
        <w:t>].min() </w:t>
      </w:r>
      <w:r>
        <w:rPr>
          <w:lang w:val="en-CA"/>
        </w:rPr>
        <w:br/>
      </w:r>
      <w:bookmarkStart w:id="1665" w:name="x1-22130r129"/>
      <w:bookmarkEnd w:id="1665"/>
      <w:r>
        <w:rPr>
          <w:lang w:val="en-CA"/>
        </w:rPr>
        <w:t> </w:t>
      </w:r>
      <w:r>
        <w:rPr>
          <w:lang w:val="en-CA"/>
        </w:rPr>
        <w:br/>
      </w:r>
      <w:bookmarkStart w:id="1666" w:name="x1-22131r130"/>
      <w:bookmarkEnd w:id="1666"/>
      <w:r>
        <w:rPr>
          <w:lang w:val="en-CA"/>
        </w:rPr>
        <w:t> </w:t>
      </w:r>
      <w:r>
        <w:rPr>
          <w:lang w:val="en-CA"/>
        </w:rPr>
        <w:br/>
      </w:r>
      <w:bookmarkStart w:id="1667" w:name="x1-22132r131"/>
      <w:bookmarkEnd w:id="1667"/>
      <w:r>
        <w:rPr>
          <w:lang w:val="en-CA"/>
        </w:rPr>
        <w:t> </w:t>
      </w:r>
      <w:r>
        <w:rPr>
          <w:lang w:val="en-CA"/>
        </w:rPr>
        <w:br/>
      </w:r>
      <w:bookmarkStart w:id="1668" w:name="x1-22133r132"/>
      <w:bookmarkEnd w:id="1668"/>
      <w:r>
        <w:rPr>
          <w:lang w:val="en-CA"/>
        </w:rPr>
        <w:t> </w:t>
      </w:r>
      <w:r>
        <w:rPr>
          <w:lang w:val="en-CA"/>
        </w:rPr>
        <w:br/>
      </w:r>
      <w:bookmarkStart w:id="1669" w:name="x1-22134r133"/>
      <w:bookmarkEnd w:id="1669"/>
      <w:r>
        <w:rPr>
          <w:lang w:val="en-CA"/>
        </w:rPr>
        <w:t>         </w:t>
      </w:r>
      <w:proofErr w:type="spellStart"/>
      <w:r>
        <w:rPr>
          <w:lang w:val="en-CA"/>
        </w:rPr>
        <w:t>ageDelta</w:t>
      </w:r>
      <w:proofErr w:type="spellEnd"/>
      <w:r>
        <w:rPr>
          <w:lang w:val="en-CA"/>
        </w:rPr>
        <w:t> = </w:t>
      </w:r>
      <w:proofErr w:type="spellStart"/>
      <w:r>
        <w:rPr>
          <w:lang w:val="en-CA"/>
        </w:rPr>
        <w:t>closestAgeAbove</w:t>
      </w:r>
      <w:proofErr w:type="spellEnd"/>
      <w:r>
        <w:rPr>
          <w:lang w:val="en-CA"/>
        </w:rPr>
        <w:t> - </w:t>
      </w:r>
      <w:proofErr w:type="spellStart"/>
      <w:r>
        <w:rPr>
          <w:lang w:val="en-CA"/>
        </w:rPr>
        <w:t>closestAgeBelow</w:t>
      </w:r>
      <w:proofErr w:type="spellEnd"/>
      <w:r>
        <w:rPr>
          <w:lang w:val="en-CA"/>
        </w:rPr>
        <w:t> </w:t>
      </w:r>
      <w:r>
        <w:rPr>
          <w:lang w:val="en-CA"/>
        </w:rPr>
        <w:br/>
      </w:r>
      <w:bookmarkStart w:id="1670" w:name="x1-22135r134"/>
      <w:bookmarkEnd w:id="1670"/>
      <w:r>
        <w:rPr>
          <w:lang w:val="en-CA"/>
        </w:rPr>
        <w:t> </w:t>
      </w:r>
      <w:r>
        <w:rPr>
          <w:lang w:val="en-CA"/>
        </w:rPr>
        <w:br/>
      </w:r>
      <w:bookmarkStart w:id="1671" w:name="x1-22136r135"/>
      <w:bookmarkEnd w:id="1671"/>
      <w:r>
        <w:rPr>
          <w:lang w:val="en-CA"/>
        </w:rPr>
        <w:t>         elevBelow = self.rawDataObject.getElevationByGivenAge(closestAgeBelow) </w:t>
      </w:r>
      <w:r>
        <w:rPr>
          <w:lang w:val="en-CA"/>
        </w:rPr>
        <w:br/>
      </w:r>
      <w:bookmarkStart w:id="1672" w:name="x1-22137r136"/>
      <w:bookmarkEnd w:id="1672"/>
      <w:r>
        <w:rPr>
          <w:lang w:val="en-CA"/>
        </w:rPr>
        <w:t>         elevAbove = self.rawDataObject.getElevationByGivenAge(closestAgeAbove) </w:t>
      </w:r>
      <w:r>
        <w:rPr>
          <w:lang w:val="en-CA"/>
        </w:rPr>
        <w:br/>
      </w:r>
      <w:bookmarkStart w:id="1673" w:name="x1-22138r137"/>
      <w:bookmarkEnd w:id="1673"/>
      <w:r>
        <w:rPr>
          <w:lang w:val="en-CA"/>
        </w:rPr>
        <w:t> </w:t>
      </w:r>
      <w:r>
        <w:rPr>
          <w:lang w:val="en-CA"/>
        </w:rPr>
        <w:br/>
      </w:r>
      <w:bookmarkStart w:id="1674" w:name="x1-22139r138"/>
      <w:bookmarkEnd w:id="1674"/>
      <w:r>
        <w:rPr>
          <w:lang w:val="en-CA"/>
        </w:rPr>
        <w:t>         </w:t>
      </w:r>
      <w:proofErr w:type="spellStart"/>
      <w:r>
        <w:rPr>
          <w:lang w:val="en-CA"/>
        </w:rPr>
        <w:t>elevDelta</w:t>
      </w:r>
      <w:proofErr w:type="spellEnd"/>
      <w:r>
        <w:rPr>
          <w:lang w:val="en-CA"/>
        </w:rPr>
        <w:t> = </w:t>
      </w:r>
      <w:proofErr w:type="spellStart"/>
      <w:r>
        <w:rPr>
          <w:lang w:val="en-CA"/>
        </w:rPr>
        <w:t>elevAbove</w:t>
      </w:r>
      <w:proofErr w:type="spellEnd"/>
      <w:r>
        <w:rPr>
          <w:lang w:val="en-CA"/>
        </w:rPr>
        <w:t> - </w:t>
      </w:r>
      <w:proofErr w:type="spellStart"/>
      <w:r>
        <w:rPr>
          <w:lang w:val="en-CA"/>
        </w:rPr>
        <w:t>elevBelow</w:t>
      </w:r>
      <w:proofErr w:type="spellEnd"/>
      <w:r>
        <w:rPr>
          <w:lang w:val="en-CA"/>
        </w:rPr>
        <w:t> </w:t>
      </w:r>
      <w:r>
        <w:rPr>
          <w:lang w:val="en-CA"/>
        </w:rPr>
        <w:br/>
      </w:r>
      <w:bookmarkStart w:id="1675" w:name="x1-22140r139"/>
      <w:bookmarkEnd w:id="1675"/>
      <w:r>
        <w:rPr>
          <w:lang w:val="en-CA"/>
        </w:rPr>
        <w:t> </w:t>
      </w:r>
      <w:r>
        <w:rPr>
          <w:lang w:val="en-CA"/>
        </w:rPr>
        <w:br/>
      </w:r>
      <w:bookmarkStart w:id="1676" w:name="x1-22141r140"/>
      <w:bookmarkEnd w:id="1676"/>
      <w:r>
        <w:rPr>
          <w:lang w:val="en-CA"/>
        </w:rPr>
        <w:t>         outputElevationGuess = elevBelow + elevDelta*((someAge - closestAgeBelow)/(ageDelta)) </w:t>
      </w:r>
      <w:r>
        <w:rPr>
          <w:lang w:val="en-CA"/>
        </w:rPr>
        <w:br/>
      </w:r>
      <w:bookmarkStart w:id="1677" w:name="x1-22142r141"/>
      <w:bookmarkEnd w:id="1677"/>
      <w:r>
        <w:rPr>
          <w:lang w:val="en-CA"/>
        </w:rPr>
        <w:t> </w:t>
      </w:r>
      <w:r>
        <w:rPr>
          <w:lang w:val="en-CA"/>
        </w:rPr>
        <w:br/>
      </w:r>
      <w:bookmarkStart w:id="1678" w:name="x1-22143r142"/>
      <w:bookmarkEnd w:id="1678"/>
      <w:r>
        <w:rPr>
          <w:lang w:val="en-CA"/>
        </w:rPr>
        <w:t>      return </w:t>
      </w:r>
      <w:proofErr w:type="spellStart"/>
      <w:r>
        <w:rPr>
          <w:lang w:val="en-CA"/>
        </w:rPr>
        <w:t>outputElevationGuess</w:t>
      </w:r>
      <w:proofErr w:type="spellEnd"/>
      <w:r>
        <w:rPr>
          <w:lang w:val="en-CA"/>
        </w:rPr>
        <w:t xml:space="preserve"> </w:t>
      </w:r>
    </w:p>
    <w:p w14:paraId="09574B20" w14:textId="77777777" w:rsidR="003F02A9" w:rsidRDefault="003F02A9">
      <w:pPr>
        <w:widowControl/>
        <w:rPr>
          <w:lang w:val="en-CA"/>
        </w:rPr>
      </w:pPr>
    </w:p>
    <w:p w14:paraId="74E9C9A3" w14:textId="77777777" w:rsidR="003F02A9" w:rsidRDefault="003F02A9">
      <w:pPr>
        <w:widowControl/>
        <w:rPr>
          <w:lang w:val="en-CA"/>
        </w:rPr>
      </w:pPr>
    </w:p>
    <w:p w14:paraId="47E96933" w14:textId="77777777" w:rsidR="003F02A9" w:rsidRDefault="003F02A9">
      <w:pPr>
        <w:widowControl/>
        <w:sectPr w:rsidR="003F02A9">
          <w:type w:val="continuous"/>
          <w:pgSz w:w="11905" w:h="16837"/>
          <w:pgMar w:top="1440" w:right="1440" w:bottom="1440" w:left="1440" w:header="0" w:footer="0" w:gutter="0"/>
          <w:cols w:space="360"/>
          <w:noEndnote/>
        </w:sectPr>
      </w:pPr>
    </w:p>
    <w:p w14:paraId="6075B473" w14:textId="77777777" w:rsidR="003F02A9" w:rsidRDefault="003F02A9">
      <w:pPr>
        <w:widowControl/>
        <w:rPr>
          <w:lang w:val="en-CA"/>
        </w:rPr>
      </w:pPr>
    </w:p>
    <w:sectPr w:rsidR="003F02A9">
      <w:type w:val="continuous"/>
      <w:pgSz w:w="11905" w:h="16837"/>
      <w:pgMar w:top="1440" w:right="1440" w:bottom="1440" w:left="1440" w:header="0" w:footer="0" w:gutter="0"/>
      <w:cols w:space="360"/>
      <w:noEndnote/>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3" w:author="John J" w:date="2018-05-18T12:46:00Z" w:initials="JWJ">
    <w:p w14:paraId="6E0B0813" w14:textId="77777777" w:rsidR="00866C5D" w:rsidRDefault="00866C5D">
      <w:pPr>
        <w:pStyle w:val="CommentText"/>
      </w:pPr>
      <w:r>
        <w:rPr>
          <w:rStyle w:val="CommentReference"/>
        </w:rPr>
        <w:annotationRef/>
      </w:r>
      <w:r>
        <w:t>As mentioned in the last edit… no number for Abstract and change other numbers.</w:t>
      </w:r>
    </w:p>
  </w:comment>
  <w:comment w:id="4" w:author="John J" w:date="2018-05-23T10:30:00Z" w:initials="JWJ">
    <w:p w14:paraId="02D97B63" w14:textId="6D54EDC7" w:rsidR="00866C5D" w:rsidRDefault="00866C5D">
      <w:pPr>
        <w:pStyle w:val="CommentText"/>
      </w:pPr>
      <w:r>
        <w:rPr>
          <w:rStyle w:val="CommentReference"/>
        </w:rPr>
        <w:annotationRef/>
      </w:r>
      <w:r>
        <w:t>No number on abstract – see Wesley’s BSc thesis that I emailed you</w:t>
      </w:r>
    </w:p>
  </w:comment>
  <w:comment w:id="5" w:author="John J" w:date="2018-05-18T12:49:00Z" w:initials="JWJ">
    <w:p w14:paraId="3841A5D5" w14:textId="77777777" w:rsidR="00866C5D" w:rsidRDefault="00866C5D">
      <w:pPr>
        <w:pStyle w:val="CommentText"/>
      </w:pPr>
      <w:r>
        <w:rPr>
          <w:rStyle w:val="CommentReference"/>
        </w:rPr>
        <w:annotationRef/>
      </w:r>
      <w:r>
        <w:t xml:space="preserve">You need evidence to back this up if you have “strong” in this sentence, or do you mean significant? Please remove to not sensationalize. </w:t>
      </w:r>
    </w:p>
  </w:comment>
  <w:comment w:id="8" w:author="John J" w:date="2018-05-18T12:53:00Z" w:initials="JWJ">
    <w:p w14:paraId="4983A9A1" w14:textId="77777777" w:rsidR="00866C5D" w:rsidRDefault="00866C5D">
      <w:pPr>
        <w:pStyle w:val="CommentText"/>
      </w:pPr>
      <w:r>
        <w:rPr>
          <w:rStyle w:val="CommentReference"/>
        </w:rPr>
        <w:annotationRef/>
      </w:r>
      <w:r>
        <w:t>Not geological, it is historical</w:t>
      </w:r>
    </w:p>
  </w:comment>
  <w:comment w:id="79" w:author="John J" w:date="2018-05-18T13:16:00Z" w:initials="JWJ">
    <w:p w14:paraId="6F9C495F" w14:textId="77777777" w:rsidR="00866C5D" w:rsidRDefault="00866C5D">
      <w:pPr>
        <w:pStyle w:val="CommentText"/>
      </w:pPr>
      <w:r>
        <w:rPr>
          <w:rStyle w:val="CommentReference"/>
        </w:rPr>
        <w:annotationRef/>
      </w:r>
      <w:r>
        <w:t>So five pairs of data between sites were in good agreement at the 95 percent confidence level? If so, please state this in a sentence. This will help the reader before the detailed sentences ate talked about.</w:t>
      </w:r>
    </w:p>
    <w:p w14:paraId="785EA8EF" w14:textId="77777777" w:rsidR="00866C5D" w:rsidRDefault="00866C5D">
      <w:pPr>
        <w:pStyle w:val="CommentText"/>
      </w:pPr>
    </w:p>
    <w:p w14:paraId="206B3018" w14:textId="4E8513EF" w:rsidR="00866C5D" w:rsidRDefault="00866C5D">
      <w:pPr>
        <w:pStyle w:val="CommentText"/>
      </w:pPr>
      <w:r>
        <w:t>You also have to add a sentence about the one pair that was variable… you are missing one pair… add one sentence stating this and why.</w:t>
      </w:r>
    </w:p>
  </w:comment>
  <w:comment w:id="88" w:author="John J" w:date="2018-05-18T13:39:00Z" w:initials="JWJ">
    <w:p w14:paraId="4D21C5E8" w14:textId="77777777" w:rsidR="00866C5D" w:rsidRDefault="00866C5D">
      <w:pPr>
        <w:pStyle w:val="CommentText"/>
      </w:pPr>
      <w:r>
        <w:rPr>
          <w:rStyle w:val="CommentReference"/>
        </w:rPr>
        <w:annotationRef/>
      </w:r>
      <w:r>
        <w:t>Run on sentence. Please break up to create small short sentences that are in sequence.</w:t>
      </w:r>
    </w:p>
    <w:p w14:paraId="642E0D6E" w14:textId="06C65E6D" w:rsidR="00866C5D" w:rsidRDefault="00866C5D">
      <w:pPr>
        <w:pStyle w:val="CommentText"/>
      </w:pPr>
      <w:r>
        <w:t>In other words, what are your major talking points and what order do you place them in to maximize understanding.</w:t>
      </w:r>
    </w:p>
  </w:comment>
  <w:comment w:id="89" w:author="John J" w:date="2018-05-18T13:42:00Z" w:initials="JWJ">
    <w:p w14:paraId="03213F7D" w14:textId="1F0D1FDA" w:rsidR="00866C5D" w:rsidRDefault="00866C5D">
      <w:pPr>
        <w:pStyle w:val="CommentText"/>
      </w:pPr>
      <w:r>
        <w:rPr>
          <w:rStyle w:val="CommentReference"/>
        </w:rPr>
        <w:annotationRef/>
      </w:r>
      <w:r>
        <w:t>Also need to add a sect</w:t>
      </w:r>
    </w:p>
  </w:comment>
  <w:comment w:id="90" w:author="John J" w:date="2018-05-18T13:42:00Z" w:initials="JWJ">
    <w:p w14:paraId="6B471850" w14:textId="4DF6E88A" w:rsidR="00866C5D" w:rsidRDefault="00866C5D">
      <w:pPr>
        <w:pStyle w:val="CommentText"/>
      </w:pPr>
      <w:r>
        <w:t>Also need to add a sect</w:t>
      </w:r>
      <w:r>
        <w:rPr>
          <w:rStyle w:val="CommentReference"/>
        </w:rPr>
        <w:annotationRef/>
      </w:r>
      <w:r>
        <w:t>ion about the other refs and IJC (my last edits)</w:t>
      </w:r>
    </w:p>
  </w:comment>
  <w:comment w:id="112" w:author="John J" w:date="2018-05-18T13:50:00Z" w:initials="JWJ">
    <w:p w14:paraId="7D3B885F" w14:textId="7542E78C" w:rsidR="00866C5D" w:rsidRDefault="00866C5D">
      <w:pPr>
        <w:pStyle w:val="CommentText"/>
      </w:pPr>
      <w:r>
        <w:rPr>
          <w:rStyle w:val="CommentReference"/>
        </w:rPr>
        <w:annotationRef/>
      </w:r>
      <w:r>
        <w:t xml:space="preserve"> Are you sure?</w:t>
      </w:r>
    </w:p>
  </w:comment>
  <w:comment w:id="113" w:author="John J" w:date="2018-05-18T13:55:00Z" w:initials="JWJ">
    <w:p w14:paraId="22B9EDB5" w14:textId="51E0F85E" w:rsidR="00866C5D" w:rsidRDefault="00866C5D">
      <w:pPr>
        <w:pStyle w:val="CommentText"/>
      </w:pPr>
      <w:r>
        <w:rPr>
          <w:rStyle w:val="CommentReference"/>
        </w:rPr>
        <w:annotationRef/>
      </w:r>
    </w:p>
  </w:comment>
  <w:comment w:id="114" w:author="John J" w:date="2018-05-18T13:55:00Z" w:initials="JWJ">
    <w:p w14:paraId="3EA51028" w14:textId="5C151A80" w:rsidR="00866C5D" w:rsidRDefault="00866C5D">
      <w:pPr>
        <w:pStyle w:val="CommentText"/>
      </w:pPr>
      <w:r>
        <w:rPr>
          <w:rStyle w:val="CommentReference"/>
        </w:rPr>
        <w:annotationRef/>
      </w:r>
      <w:r>
        <w:t>Poor and inaccurate description of model 3. Please reread page 1072 and rewrite this sentence.</w:t>
      </w:r>
    </w:p>
  </w:comment>
  <w:comment w:id="115" w:author="John J" w:date="2018-05-18T13:56:00Z" w:initials="JWJ">
    <w:p w14:paraId="30A68308" w14:textId="62ADD17F" w:rsidR="00866C5D" w:rsidRDefault="00866C5D">
      <w:pPr>
        <w:pStyle w:val="CommentText"/>
      </w:pPr>
      <w:r>
        <w:rPr>
          <w:rStyle w:val="CommentReference"/>
        </w:rPr>
        <w:annotationRef/>
      </w:r>
      <w:r>
        <w:t>??</w:t>
      </w:r>
    </w:p>
  </w:comment>
  <w:comment w:id="165" w:author="John J" w:date="2018-05-22T13:44:00Z" w:initials="JWJ">
    <w:p w14:paraId="2CBC497C" w14:textId="5B13AE56" w:rsidR="00866C5D" w:rsidRDefault="00866C5D">
      <w:pPr>
        <w:pStyle w:val="CommentText"/>
      </w:pPr>
      <w:r>
        <w:rPr>
          <w:rStyle w:val="CommentReference"/>
        </w:rPr>
        <w:annotationRef/>
      </w:r>
      <w:r>
        <w:t xml:space="preserve">Incorrect, I did not create the figure below, it is from </w:t>
      </w:r>
      <w:proofErr w:type="spellStart"/>
      <w:r>
        <w:t>Mainville</w:t>
      </w:r>
      <w:proofErr w:type="spellEnd"/>
      <w:r>
        <w:t xml:space="preserve"> and </w:t>
      </w:r>
      <w:proofErr w:type="spellStart"/>
      <w:r>
        <w:t>Craymer</w:t>
      </w:r>
      <w:proofErr w:type="spellEnd"/>
      <w:r>
        <w:t>. I provided the rates of GIA in the last revision for you that I extracted from my Johnston et al. (2012) publication. I found generally that my rates of GIA calculated from ancient shorelines were similar to rates of GIA calculated from water level gauges (</w:t>
      </w:r>
      <w:proofErr w:type="spellStart"/>
      <w:r>
        <w:t>Mainville</w:t>
      </w:r>
      <w:proofErr w:type="spellEnd"/>
      <w:r>
        <w:t xml:space="preserve"> and </w:t>
      </w:r>
      <w:proofErr w:type="spellStart"/>
      <w:r>
        <w:t>Craymer</w:t>
      </w:r>
      <w:proofErr w:type="spellEnd"/>
      <w:r>
        <w:t xml:space="preserve"> 2005).</w:t>
      </w:r>
    </w:p>
  </w:comment>
  <w:comment w:id="167" w:author="John J" w:date="2018-05-18T14:10:00Z" w:initials="JWJ">
    <w:p w14:paraId="51C7A2A7" w14:textId="1F95EABF" w:rsidR="00866C5D" w:rsidRDefault="00866C5D">
      <w:pPr>
        <w:pStyle w:val="CommentText"/>
      </w:pPr>
      <w:r>
        <w:rPr>
          <w:rStyle w:val="CommentReference"/>
        </w:rPr>
        <w:annotationRef/>
      </w:r>
      <w:r>
        <w:t xml:space="preserve">Incorrect! Read the caption… from </w:t>
      </w:r>
      <w:proofErr w:type="spellStart"/>
      <w:r>
        <w:t>Mainville</w:t>
      </w:r>
      <w:proofErr w:type="spellEnd"/>
      <w:r>
        <w:t xml:space="preserve"> and </w:t>
      </w:r>
      <w:proofErr w:type="spellStart"/>
      <w:r>
        <w:t>Craymer</w:t>
      </w:r>
      <w:proofErr w:type="spellEnd"/>
      <w:r>
        <w:t xml:space="preserve">. You need to move this figure to be after the paragraph where you talk about </w:t>
      </w:r>
      <w:proofErr w:type="spellStart"/>
      <w:r>
        <w:t>Mainville</w:t>
      </w:r>
      <w:proofErr w:type="spellEnd"/>
      <w:r>
        <w:t xml:space="preserve"> and </w:t>
      </w:r>
      <w:proofErr w:type="spellStart"/>
      <w:r>
        <w:t>Craymer’s</w:t>
      </w:r>
      <w:proofErr w:type="spellEnd"/>
      <w:r>
        <w:t xml:space="preserve"> data. Then you need to describe the rates and pattern shown in the figure. This will help the reader understand what has already been done… values and pattern of GIA in the LGL’s derived from water level gauge data.</w:t>
      </w:r>
    </w:p>
    <w:p w14:paraId="2A257CD9" w14:textId="7B3358E9" w:rsidR="00866C5D" w:rsidRDefault="00866C5D">
      <w:pPr>
        <w:pStyle w:val="CommentText"/>
      </w:pPr>
      <w:r>
        <w:t>Also, revise caption.</w:t>
      </w:r>
    </w:p>
  </w:comment>
  <w:comment w:id="203" w:author="John J" w:date="2018-05-22T14:03:00Z" w:initials="JWJ">
    <w:p w14:paraId="0809FC08" w14:textId="400BBA0B" w:rsidR="00866C5D" w:rsidRDefault="00866C5D">
      <w:pPr>
        <w:pStyle w:val="CommentText"/>
      </w:pPr>
      <w:r>
        <w:rPr>
          <w:rStyle w:val="CommentReference"/>
        </w:rPr>
        <w:annotationRef/>
      </w:r>
      <w:r>
        <w:t>Include…</w:t>
      </w:r>
    </w:p>
    <w:p w14:paraId="32FB0218" w14:textId="4E564A77" w:rsidR="00866C5D" w:rsidRDefault="00866C5D">
      <w:pPr>
        <w:pStyle w:val="CommentText"/>
        <w:rPr>
          <w:lang w:val="en-CA"/>
        </w:rPr>
      </w:pPr>
      <w:r>
        <w:t xml:space="preserve">Names: </w:t>
      </w:r>
      <w:r>
        <w:rPr>
          <w:lang w:val="en-CA"/>
        </w:rPr>
        <w:t xml:space="preserve">Au Train Bay, Michigan (ATB), Grand Traverse Bay, Michigan (GTB), </w:t>
      </w:r>
      <w:proofErr w:type="spellStart"/>
      <w:r>
        <w:rPr>
          <w:lang w:val="en-CA"/>
        </w:rPr>
        <w:t>Batchawana</w:t>
      </w:r>
      <w:proofErr w:type="spellEnd"/>
      <w:r>
        <w:rPr>
          <w:lang w:val="en-CA"/>
        </w:rPr>
        <w:t xml:space="preserve"> Bay, Ontario (BATB), and Tahquamenon Bay, Michigan (TAHB).</w:t>
      </w:r>
    </w:p>
    <w:p w14:paraId="1D0F62FA" w14:textId="06B3AB63" w:rsidR="00866C5D" w:rsidRDefault="00866C5D">
      <w:pPr>
        <w:pStyle w:val="CommentText"/>
      </w:pPr>
      <w:r>
        <w:t>Approximate Location (all on one side of lake or in one country?)</w:t>
      </w:r>
    </w:p>
    <w:p w14:paraId="07630D20" w14:textId="7DFB2A4F" w:rsidR="00866C5D" w:rsidRDefault="00866C5D">
      <w:pPr>
        <w:pStyle w:val="CommentText"/>
      </w:pPr>
      <w:r>
        <w:t>And say these data are the basis for this thesis.</w:t>
      </w:r>
    </w:p>
  </w:comment>
  <w:comment w:id="210" w:author="John J" w:date="2018-05-22T13:58:00Z" w:initials="JWJ">
    <w:p w14:paraId="02EB0076" w14:textId="0E948F21" w:rsidR="00866C5D" w:rsidRDefault="00866C5D">
      <w:pPr>
        <w:pStyle w:val="CommentText"/>
      </w:pPr>
      <w:r>
        <w:rPr>
          <w:rStyle w:val="CommentReference"/>
        </w:rPr>
        <w:annotationRef/>
      </w:r>
      <w:r>
        <w:t>Normally you show a map followed by data. The reader needs to know where the data is from first. Please rearrange and check text to make sure the reader can follow your storyline.</w:t>
      </w:r>
    </w:p>
  </w:comment>
  <w:comment w:id="215" w:author="John J" w:date="2018-05-22T14:08:00Z" w:initials="JWJ">
    <w:p w14:paraId="0CFD63C3" w14:textId="02D3AAB6" w:rsidR="00866C5D" w:rsidRDefault="00866C5D">
      <w:pPr>
        <w:pStyle w:val="CommentText"/>
      </w:pPr>
      <w:r>
        <w:rPr>
          <w:rStyle w:val="CommentReference"/>
        </w:rPr>
        <w:annotationRef/>
      </w:r>
      <w:r>
        <w:t>Need to describe what is shown first…</w:t>
      </w:r>
    </w:p>
    <w:p w14:paraId="0D48BB99" w14:textId="75512C18" w:rsidR="00866C5D" w:rsidRDefault="00866C5D" w:rsidP="0022188C">
      <w:pPr>
        <w:pStyle w:val="CommentText"/>
        <w:numPr>
          <w:ilvl w:val="0"/>
          <w:numId w:val="1"/>
        </w:numPr>
      </w:pPr>
      <w:r>
        <w:t xml:space="preserve"> Map of Upper LGL and inset of Lake Superior with…. and continue with outlet text…</w:t>
      </w:r>
    </w:p>
  </w:comment>
  <w:comment w:id="234" w:author="John J" w:date="2018-05-22T14:08:00Z" w:initials="JWJ">
    <w:p w14:paraId="3ACD5249" w14:textId="682FCDF7" w:rsidR="00866C5D" w:rsidRDefault="00866C5D">
      <w:pPr>
        <w:pStyle w:val="CommentText"/>
      </w:pPr>
      <w:r>
        <w:rPr>
          <w:rStyle w:val="CommentReference"/>
        </w:rPr>
        <w:annotationRef/>
      </w:r>
      <w:r>
        <w:t>But should be 3 since you should have the map first.</w:t>
      </w:r>
    </w:p>
  </w:comment>
  <w:comment w:id="361" w:author="John J" w:date="2018-05-22T15:20:00Z" w:initials="JWJ">
    <w:p w14:paraId="748A03EA" w14:textId="02A3A7C1" w:rsidR="00866C5D" w:rsidRDefault="00866C5D">
      <w:pPr>
        <w:pStyle w:val="CommentText"/>
      </w:pPr>
      <w:r>
        <w:rPr>
          <w:rStyle w:val="CommentReference"/>
        </w:rPr>
        <w:annotationRef/>
      </w:r>
      <w:r>
        <w:t>Need to add this into the text above explaining a linear interpolation between data points shows both short- and long-term trends in the strandplain datasets…</w:t>
      </w:r>
    </w:p>
  </w:comment>
  <w:comment w:id="404" w:author="John J" w:date="2018-05-22T15:34:00Z" w:initials="JWJ">
    <w:p w14:paraId="7EB5E197" w14:textId="53281EAE" w:rsidR="00866C5D" w:rsidRDefault="00866C5D">
      <w:pPr>
        <w:pStyle w:val="CommentText"/>
      </w:pPr>
      <w:r>
        <w:rPr>
          <w:rStyle w:val="CommentReference"/>
        </w:rPr>
        <w:annotationRef/>
      </w:r>
      <w:r>
        <w:t>Need to revise and mention these in figure caption:</w:t>
      </w:r>
    </w:p>
    <w:p w14:paraId="15278A64" w14:textId="28F4E1D7" w:rsidR="00866C5D" w:rsidRDefault="00866C5D" w:rsidP="00361FAE">
      <w:pPr>
        <w:pStyle w:val="CommentText"/>
        <w:numPr>
          <w:ilvl w:val="0"/>
          <w:numId w:val="1"/>
        </w:numPr>
      </w:pPr>
      <w:r>
        <w:t>Plot of elevation and age</w:t>
      </w:r>
    </w:p>
    <w:p w14:paraId="21A22E0C" w14:textId="77777777" w:rsidR="00866C5D" w:rsidRDefault="00866C5D" w:rsidP="00361FAE">
      <w:pPr>
        <w:pStyle w:val="CommentText"/>
        <w:numPr>
          <w:ilvl w:val="0"/>
          <w:numId w:val="1"/>
        </w:numPr>
      </w:pPr>
      <w:r>
        <w:t>Four sites (</w:t>
      </w:r>
      <w:proofErr w:type="spellStart"/>
      <w:r>
        <w:t>colours</w:t>
      </w:r>
      <w:proofErr w:type="spellEnd"/>
      <w:r>
        <w:t>)</w:t>
      </w:r>
    </w:p>
    <w:p w14:paraId="4E8871E1" w14:textId="765FC57C" w:rsidR="00866C5D" w:rsidRDefault="00866C5D" w:rsidP="00361FAE">
      <w:pPr>
        <w:pStyle w:val="CommentText"/>
        <w:numPr>
          <w:ilvl w:val="0"/>
          <w:numId w:val="1"/>
        </w:numPr>
      </w:pPr>
      <w:r>
        <w:t>Elevation linearly calculated between data points for each strandplain shown by solid line</w:t>
      </w:r>
    </w:p>
    <w:p w14:paraId="5B82F97E" w14:textId="26AAD5D1" w:rsidR="00866C5D" w:rsidRDefault="00866C5D" w:rsidP="00361FAE">
      <w:pPr>
        <w:pStyle w:val="CommentText"/>
        <w:numPr>
          <w:ilvl w:val="0"/>
          <w:numId w:val="1"/>
        </w:numPr>
      </w:pPr>
      <w:r>
        <w:t>GIA calculated between strandplains shown by vertical dotted line (BATB-GTB)</w:t>
      </w:r>
    </w:p>
  </w:comment>
  <w:comment w:id="476" w:author="John J" w:date="2018-05-22T15:53:00Z" w:initials="JWJ">
    <w:p w14:paraId="1FC8F7C5" w14:textId="6CB39C49" w:rsidR="00866C5D" w:rsidRDefault="00866C5D">
      <w:pPr>
        <w:pStyle w:val="CommentText"/>
      </w:pPr>
      <w:r>
        <w:rPr>
          <w:rStyle w:val="CommentReference"/>
        </w:rPr>
        <w:annotationRef/>
      </w:r>
      <w:r>
        <w:t>Need to move this description before the last paragraph. The figure shows the two combinations, so you have to describe it in text after the first paragraph in Methods. And label the dotted lines (ATB-BATB and BATB-ATB).</w:t>
      </w:r>
    </w:p>
  </w:comment>
  <w:comment w:id="477" w:author="John J" w:date="2018-05-22T16:27:00Z" w:initials="JWJ">
    <w:p w14:paraId="6439DA2C" w14:textId="5F65EFE8" w:rsidR="00866C5D" w:rsidRDefault="00866C5D">
      <w:pPr>
        <w:pStyle w:val="CommentText"/>
      </w:pPr>
      <w:r>
        <w:rPr>
          <w:rStyle w:val="CommentReference"/>
        </w:rPr>
        <w:annotationRef/>
      </w:r>
      <w:r>
        <w:t>Need to expand on this to create a paragraph that the reader understands the next step after producing results from the python script. You left out many steps. Please imagine that if you are reading somebody else’s research, would you understand enough to reproduce what they have done?</w:t>
      </w:r>
    </w:p>
    <w:p w14:paraId="2840F78F" w14:textId="77777777" w:rsidR="00866C5D" w:rsidRDefault="00866C5D">
      <w:pPr>
        <w:pStyle w:val="CommentText"/>
      </w:pPr>
    </w:p>
    <w:p w14:paraId="64B171A5" w14:textId="35A7DAA0" w:rsidR="00866C5D" w:rsidRDefault="00866C5D">
      <w:pPr>
        <w:pStyle w:val="CommentText"/>
      </w:pPr>
      <w:r>
        <w:t>These items need to be included:</w:t>
      </w:r>
    </w:p>
    <w:p w14:paraId="2A50610D" w14:textId="527DA79C" w:rsidR="00866C5D" w:rsidRDefault="00866C5D" w:rsidP="0089721C">
      <w:pPr>
        <w:pStyle w:val="CommentText"/>
        <w:numPr>
          <w:ilvl w:val="0"/>
          <w:numId w:val="1"/>
        </w:numPr>
      </w:pPr>
      <w:r>
        <w:t>Difference in elevations between paired sites were plotted (2 each)</w:t>
      </w:r>
    </w:p>
    <w:p w14:paraId="3993E4D6" w14:textId="77777777" w:rsidR="00866C5D" w:rsidRDefault="00866C5D" w:rsidP="0089721C">
      <w:pPr>
        <w:pStyle w:val="CommentText"/>
        <w:numPr>
          <w:ilvl w:val="0"/>
          <w:numId w:val="1"/>
        </w:numPr>
      </w:pPr>
      <w:r>
        <w:t>Linear regression calculated for each combination</w:t>
      </w:r>
    </w:p>
    <w:p w14:paraId="7E45491F" w14:textId="77777777" w:rsidR="00866C5D" w:rsidRDefault="00866C5D" w:rsidP="0089721C">
      <w:pPr>
        <w:pStyle w:val="CommentText"/>
        <w:numPr>
          <w:ilvl w:val="0"/>
          <w:numId w:val="1"/>
        </w:numPr>
      </w:pPr>
      <w:r>
        <w:t>Regression was interpreted to represent rate of GIA between sites</w:t>
      </w:r>
    </w:p>
    <w:p w14:paraId="6721A582" w14:textId="77777777" w:rsidR="00866C5D" w:rsidRDefault="00866C5D" w:rsidP="0089721C">
      <w:pPr>
        <w:pStyle w:val="CommentText"/>
        <w:numPr>
          <w:ilvl w:val="0"/>
          <w:numId w:val="1"/>
        </w:numPr>
      </w:pPr>
      <w:r>
        <w:t>So, compared calculated rate between sites in Lake Superior to see if they made sense internally</w:t>
      </w:r>
    </w:p>
    <w:p w14:paraId="00512A53" w14:textId="77777777" w:rsidR="00866C5D" w:rsidRDefault="00866C5D" w:rsidP="0089721C">
      <w:pPr>
        <w:pStyle w:val="CommentText"/>
        <w:numPr>
          <w:ilvl w:val="0"/>
          <w:numId w:val="1"/>
        </w:numPr>
      </w:pPr>
      <w:r>
        <w:t>Took into account error to evaluate best results and least well-constrained results</w:t>
      </w:r>
    </w:p>
    <w:p w14:paraId="57859639" w14:textId="2FF28623" w:rsidR="00866C5D" w:rsidRDefault="00866C5D" w:rsidP="0089721C">
      <w:pPr>
        <w:pStyle w:val="CommentText"/>
        <w:numPr>
          <w:ilvl w:val="0"/>
          <w:numId w:val="1"/>
        </w:numPr>
      </w:pPr>
      <w:r>
        <w:t xml:space="preserve">And compared to Johnston et al. (2012) and </w:t>
      </w:r>
      <w:proofErr w:type="spellStart"/>
      <w:r>
        <w:t>Mainville</w:t>
      </w:r>
      <w:proofErr w:type="spellEnd"/>
      <w:r>
        <w:t xml:space="preserve"> and </w:t>
      </w:r>
      <w:proofErr w:type="spellStart"/>
      <w:r>
        <w:t>Craymer</w:t>
      </w:r>
      <w:proofErr w:type="spellEnd"/>
      <w:r>
        <w:t xml:space="preserve"> (2005)</w:t>
      </w:r>
    </w:p>
  </w:comment>
  <w:comment w:id="484" w:author="John J" w:date="2018-05-22T16:39:00Z" w:initials="JWJ">
    <w:p w14:paraId="73DDDEA6" w14:textId="77777777" w:rsidR="00866C5D" w:rsidRDefault="00866C5D">
      <w:pPr>
        <w:pStyle w:val="CommentText"/>
      </w:pPr>
      <w:r>
        <w:rPr>
          <w:rStyle w:val="CommentReference"/>
        </w:rPr>
        <w:annotationRef/>
      </w:r>
      <w:r>
        <w:t>But there are a total of 12. You need to describe this in a sentence or two.</w:t>
      </w:r>
    </w:p>
    <w:p w14:paraId="21B38AB5" w14:textId="77777777" w:rsidR="00866C5D" w:rsidRDefault="00866C5D">
      <w:pPr>
        <w:pStyle w:val="CommentText"/>
      </w:pPr>
    </w:p>
    <w:p w14:paraId="0AF096A9" w14:textId="7E6F9C8E" w:rsidR="00866C5D" w:rsidRDefault="00866C5D">
      <w:pPr>
        <w:pStyle w:val="CommentText"/>
      </w:pPr>
      <w:r>
        <w:t xml:space="preserve">Also need to add a paragraph here to prepare the reader for what they are about to see… add a general description of what you did for each pair or comparison between sites… </w:t>
      </w:r>
    </w:p>
    <w:p w14:paraId="2C5B7DE7" w14:textId="77777777" w:rsidR="00866C5D" w:rsidRDefault="00866C5D" w:rsidP="00590BA8">
      <w:pPr>
        <w:pStyle w:val="CommentText"/>
        <w:numPr>
          <w:ilvl w:val="0"/>
          <w:numId w:val="1"/>
        </w:numPr>
      </w:pPr>
      <w:r>
        <w:t>Plot of each pair (</w:t>
      </w:r>
      <w:proofErr w:type="spellStart"/>
      <w:r>
        <w:t>elev</w:t>
      </w:r>
      <w:proofErr w:type="spellEnd"/>
      <w:r>
        <w:t xml:space="preserve"> and age for 2 strandplains)</w:t>
      </w:r>
    </w:p>
    <w:p w14:paraId="7B96E037" w14:textId="77777777" w:rsidR="00866C5D" w:rsidRDefault="00866C5D" w:rsidP="00590BA8">
      <w:pPr>
        <w:pStyle w:val="CommentText"/>
        <w:numPr>
          <w:ilvl w:val="0"/>
          <w:numId w:val="1"/>
        </w:numPr>
      </w:pPr>
      <w:r>
        <w:t>Bins for each strandplain and pair of strandplains to visibly judge amount of data available for comparison</w:t>
      </w:r>
    </w:p>
    <w:p w14:paraId="57E9430B" w14:textId="77777777" w:rsidR="00866C5D" w:rsidRDefault="00866C5D" w:rsidP="00590BA8">
      <w:pPr>
        <w:pStyle w:val="CommentText"/>
        <w:numPr>
          <w:ilvl w:val="0"/>
          <w:numId w:val="1"/>
        </w:numPr>
      </w:pPr>
      <w:r>
        <w:t>Plot of modelled elevation differences between paired sites</w:t>
      </w:r>
    </w:p>
    <w:p w14:paraId="1AD5FD4F" w14:textId="77777777" w:rsidR="00866C5D" w:rsidRDefault="00866C5D" w:rsidP="00590BA8">
      <w:pPr>
        <w:pStyle w:val="CommentText"/>
        <w:numPr>
          <w:ilvl w:val="0"/>
          <w:numId w:val="1"/>
        </w:numPr>
      </w:pPr>
      <w:r>
        <w:t>Table of parameters and confidence interval of modelled elevation differences interpreted to represent GIA between sites</w:t>
      </w:r>
    </w:p>
    <w:p w14:paraId="56B7174F" w14:textId="1E636DC8" w:rsidR="00866C5D" w:rsidRDefault="00866C5D" w:rsidP="000208C4">
      <w:pPr>
        <w:pStyle w:val="CommentText"/>
      </w:pPr>
      <w:r>
        <w:t>This will help the reader know what is coming.</w:t>
      </w:r>
    </w:p>
  </w:comment>
  <w:comment w:id="485" w:author="John J" w:date="2018-05-23T10:32:00Z" w:initials="JWJ">
    <w:p w14:paraId="3D50B0E0" w14:textId="2AFA6EDB" w:rsidR="00866C5D" w:rsidRDefault="00866C5D">
      <w:pPr>
        <w:pStyle w:val="CommentText"/>
      </w:pPr>
      <w:r>
        <w:rPr>
          <w:rStyle w:val="CommentReference"/>
        </w:rPr>
        <w:annotationRef/>
      </w:r>
      <w:r>
        <w:t>Please change all section… 4…</w:t>
      </w:r>
    </w:p>
  </w:comment>
  <w:comment w:id="488" w:author="John J" w:date="2018-05-23T10:35:00Z" w:initials="JWJ">
    <w:p w14:paraId="647B8140" w14:textId="7E9E1CC2" w:rsidR="00866C5D" w:rsidRDefault="00866C5D">
      <w:pPr>
        <w:pStyle w:val="CommentText"/>
      </w:pPr>
      <w:r>
        <w:rPr>
          <w:rStyle w:val="CommentReference"/>
        </w:rPr>
        <w:annotationRef/>
      </w:r>
      <w:r>
        <w:t>Have to place figure after the text description that refers to it.</w:t>
      </w:r>
    </w:p>
    <w:p w14:paraId="298D156F" w14:textId="77777777" w:rsidR="00866C5D" w:rsidRDefault="00866C5D">
      <w:pPr>
        <w:pStyle w:val="CommentText"/>
      </w:pPr>
    </w:p>
    <w:p w14:paraId="247C0D82" w14:textId="461EEF58" w:rsidR="00866C5D" w:rsidRDefault="00866C5D">
      <w:pPr>
        <w:pStyle w:val="CommentText"/>
      </w:pPr>
      <w:r>
        <w:t xml:space="preserve">Have to add histogram </w:t>
      </w:r>
      <w:proofErr w:type="spellStart"/>
      <w:r>
        <w:t>colours</w:t>
      </w:r>
      <w:proofErr w:type="spellEnd"/>
      <w:r>
        <w:t xml:space="preserve"> in legend so the readers know what they are.</w:t>
      </w:r>
    </w:p>
  </w:comment>
  <w:comment w:id="490" w:author="John J" w:date="2018-05-23T10:39:00Z" w:initials="JWJ">
    <w:p w14:paraId="1E84B415" w14:textId="767B8E70" w:rsidR="00866C5D" w:rsidRDefault="00866C5D">
      <w:pPr>
        <w:pStyle w:val="CommentText"/>
      </w:pPr>
      <w:r>
        <w:rPr>
          <w:rStyle w:val="CommentReference"/>
        </w:rPr>
        <w:annotationRef/>
      </w:r>
      <w:r>
        <w:t>As mentioned in previous edits… need to tell reader 3 combinations shown.</w:t>
      </w:r>
    </w:p>
  </w:comment>
  <w:comment w:id="492" w:author="John J" w:date="2018-05-23T10:41:00Z" w:initials="JWJ">
    <w:p w14:paraId="11879B6F" w14:textId="618D2839" w:rsidR="00866C5D" w:rsidRDefault="00866C5D">
      <w:pPr>
        <w:pStyle w:val="CommentText"/>
      </w:pPr>
      <w:r>
        <w:rPr>
          <w:rStyle w:val="CommentReference"/>
        </w:rPr>
        <w:annotationRef/>
      </w:r>
      <w:r>
        <w:t>See comments in previous version (page 12), you have to describe what you see in the graph first and then relate…</w:t>
      </w:r>
    </w:p>
    <w:p w14:paraId="3A38A155" w14:textId="77777777" w:rsidR="00866C5D" w:rsidRDefault="00866C5D">
      <w:pPr>
        <w:pStyle w:val="CommentText"/>
      </w:pPr>
    </w:p>
    <w:p w14:paraId="7749A4CB" w14:textId="04F811EE" w:rsidR="00866C5D" w:rsidRDefault="00866C5D">
      <w:pPr>
        <w:pStyle w:val="CommentText"/>
      </w:pPr>
      <w:r>
        <w:t>For this paragraph… you have to address…</w:t>
      </w:r>
    </w:p>
    <w:p w14:paraId="29920316" w14:textId="6339B2A2" w:rsidR="00866C5D" w:rsidRDefault="00866C5D" w:rsidP="005E0337">
      <w:pPr>
        <w:pStyle w:val="CommentText"/>
        <w:numPr>
          <w:ilvl w:val="0"/>
          <w:numId w:val="1"/>
        </w:numPr>
      </w:pPr>
      <w:r>
        <w:t>Compare which 2 sites?</w:t>
      </w:r>
    </w:p>
    <w:p w14:paraId="1A023F0E" w14:textId="3BD49CD8" w:rsidR="00866C5D" w:rsidRDefault="00866C5D" w:rsidP="005E0337">
      <w:pPr>
        <w:pStyle w:val="CommentText"/>
        <w:numPr>
          <w:ilvl w:val="0"/>
          <w:numId w:val="1"/>
        </w:numPr>
      </w:pPr>
      <w:r>
        <w:t>How many data points in each? Number?</w:t>
      </w:r>
    </w:p>
    <w:p w14:paraId="3786D3AF" w14:textId="4EC18761" w:rsidR="00866C5D" w:rsidRDefault="00866C5D" w:rsidP="005E0337">
      <w:pPr>
        <w:pStyle w:val="CommentText"/>
        <w:numPr>
          <w:ilvl w:val="0"/>
          <w:numId w:val="1"/>
        </w:numPr>
      </w:pPr>
      <w:r>
        <w:t>Range in age and elevation for each dataset?</w:t>
      </w:r>
    </w:p>
    <w:p w14:paraId="717381DB" w14:textId="0715AF2F" w:rsidR="00866C5D" w:rsidRDefault="00866C5D" w:rsidP="005E0337">
      <w:pPr>
        <w:pStyle w:val="CommentText"/>
        <w:numPr>
          <w:ilvl w:val="0"/>
          <w:numId w:val="1"/>
        </w:numPr>
      </w:pPr>
      <w:r>
        <w:t>Overlap in age between datasets?</w:t>
      </w:r>
    </w:p>
    <w:p w14:paraId="6691EBF3" w14:textId="42A65DFE" w:rsidR="00866C5D" w:rsidRDefault="00866C5D" w:rsidP="005E0337">
      <w:pPr>
        <w:pStyle w:val="CommentText"/>
        <w:numPr>
          <w:ilvl w:val="0"/>
          <w:numId w:val="1"/>
        </w:numPr>
      </w:pPr>
      <w:r>
        <w:t>Start of bins and number of bins used to calculate GIA for this paired comparison?</w:t>
      </w:r>
    </w:p>
  </w:comment>
  <w:comment w:id="494" w:author="John J" w:date="2018-05-23T10:42:00Z" w:initials="JWJ">
    <w:p w14:paraId="5547DFB0" w14:textId="2336FA2D" w:rsidR="00866C5D" w:rsidRDefault="00866C5D">
      <w:pPr>
        <w:pStyle w:val="CommentText"/>
      </w:pPr>
      <w:r>
        <w:rPr>
          <w:rStyle w:val="CommentReference"/>
        </w:rPr>
        <w:annotationRef/>
      </w:r>
      <w:r>
        <w:t>See comment in previous version</w:t>
      </w:r>
    </w:p>
  </w:comment>
  <w:comment w:id="496" w:author="John J" w:date="2018-05-23T10:43:00Z" w:initials="JWJ">
    <w:p w14:paraId="0F285476" w14:textId="7BE27893" w:rsidR="00866C5D" w:rsidRDefault="00866C5D">
      <w:pPr>
        <w:pStyle w:val="CommentText"/>
      </w:pPr>
      <w:r>
        <w:rPr>
          <w:rStyle w:val="CommentReference"/>
        </w:rPr>
        <w:annotationRef/>
      </w:r>
      <w:r>
        <w:t>See comments in previous version.</w:t>
      </w:r>
    </w:p>
  </w:comment>
  <w:comment w:id="497" w:author="John J" w:date="2018-05-23T10:55:00Z" w:initials="JWJ">
    <w:p w14:paraId="0370A93A" w14:textId="673A6459" w:rsidR="00866C5D" w:rsidRDefault="00866C5D">
      <w:pPr>
        <w:pStyle w:val="CommentText"/>
      </w:pPr>
      <w:r>
        <w:rPr>
          <w:rStyle w:val="CommentReference"/>
        </w:rPr>
        <w:annotationRef/>
      </w:r>
      <w:r>
        <w:t>Just describe results and do not relate or interpret until you have described the results. Please remove this.</w:t>
      </w:r>
    </w:p>
  </w:comment>
  <w:comment w:id="495" w:author="John J" w:date="2018-05-28T13:35:00Z" w:initials="JWJ">
    <w:p w14:paraId="707A0A22" w14:textId="34EE6464" w:rsidR="00866C5D" w:rsidRDefault="00866C5D">
      <w:pPr>
        <w:pStyle w:val="CommentText"/>
      </w:pPr>
      <w:r>
        <w:rPr>
          <w:rStyle w:val="CommentReference"/>
        </w:rPr>
        <w:annotationRef/>
      </w:r>
      <w:r>
        <w:t>Run on sentence and very confusing, please reword.</w:t>
      </w:r>
    </w:p>
  </w:comment>
  <w:comment w:id="498" w:author="John J" w:date="2018-05-28T13:35:00Z" w:initials="JWJ">
    <w:p w14:paraId="388E1257" w14:textId="45237691" w:rsidR="00866C5D" w:rsidRDefault="00866C5D">
      <w:pPr>
        <w:pStyle w:val="CommentText"/>
      </w:pPr>
      <w:r>
        <w:rPr>
          <w:rStyle w:val="CommentReference"/>
        </w:rPr>
        <w:annotationRef/>
      </w:r>
      <w:r>
        <w:t>Which pair, please add the names</w:t>
      </w:r>
    </w:p>
  </w:comment>
  <w:comment w:id="499" w:author="John J" w:date="2018-05-28T13:35:00Z" w:initials="JWJ">
    <w:p w14:paraId="7C886553" w14:textId="195C5085" w:rsidR="00866C5D" w:rsidRDefault="00866C5D">
      <w:pPr>
        <w:pStyle w:val="CommentText"/>
      </w:pPr>
      <w:r>
        <w:rPr>
          <w:rStyle w:val="CommentReference"/>
        </w:rPr>
        <w:annotationRef/>
      </w:r>
      <w:r>
        <w:t>What does this mean. Please add wording to help the reader understand what this means. First, describe the regression slopes and error and goodness of fit. Then mention that the regression model fits the data well or not. But please let the reader know what your basis is for your judgment.</w:t>
      </w:r>
      <w:r w:rsidR="00114437">
        <w:t xml:space="preserve"> That may include indicating the different number of data points used for each regression. But both regressions show similar results after </w:t>
      </w:r>
      <w:r w:rsidR="001D704C">
        <w:t>considering slopes as both regressions as absolute values = 27.86 +/- 1.61 cm/century (or between 26.25 and 29.47) and 27.48 +/- 2.03 cm/century (or 25.45 and 29.51). Since they overlap, they may be considered similar.</w:t>
      </w:r>
    </w:p>
  </w:comment>
  <w:comment w:id="501" w:author="John J" w:date="2018-05-28T13:57:00Z" w:initials="JWJ">
    <w:p w14:paraId="52B1CD35" w14:textId="4D90C479" w:rsidR="00866C5D" w:rsidRDefault="00866C5D">
      <w:pPr>
        <w:pStyle w:val="CommentText"/>
      </w:pPr>
      <w:r>
        <w:rPr>
          <w:rStyle w:val="CommentReference"/>
        </w:rPr>
        <w:annotationRef/>
      </w:r>
      <w:r>
        <w:t>Which comparisons? Please better describe to the reader.</w:t>
      </w:r>
    </w:p>
  </w:comment>
  <w:comment w:id="504" w:author="John J" w:date="2018-05-28T13:58:00Z" w:initials="JWJ">
    <w:p w14:paraId="24DA4475" w14:textId="12EE82DE" w:rsidR="00866C5D" w:rsidRDefault="00866C5D">
      <w:pPr>
        <w:pStyle w:val="CommentText"/>
      </w:pPr>
      <w:r>
        <w:rPr>
          <w:rStyle w:val="CommentReference"/>
        </w:rPr>
        <w:annotationRef/>
      </w:r>
      <w:r>
        <w:t>Please change to table and not figure. And place after your plots. You first talk about your plots and then combine the information.</w:t>
      </w:r>
    </w:p>
  </w:comment>
  <w:comment w:id="506" w:author="John J" w:date="2018-05-28T15:00:00Z" w:initials="JWJ">
    <w:p w14:paraId="05BEA619" w14:textId="76F7E9EE" w:rsidR="00866C5D" w:rsidRDefault="00866C5D">
      <w:pPr>
        <w:pStyle w:val="CommentText"/>
      </w:pPr>
      <w:r>
        <w:rPr>
          <w:rStyle w:val="CommentReference"/>
        </w:rPr>
        <w:annotationRef/>
      </w:r>
      <w:r>
        <w:t xml:space="preserve">Please change all occurrences to the word “relative” since it is the rate of GIA between two sites, in a relative sense (so, one site relative to the other) </w:t>
      </w:r>
    </w:p>
  </w:comment>
  <w:comment w:id="505" w:author="John J" w:date="2018-05-28T15:29:00Z" w:initials="JWJ">
    <w:p w14:paraId="5620C7C6" w14:textId="1CDC822C" w:rsidR="001D704C" w:rsidRDefault="001D704C">
      <w:pPr>
        <w:pStyle w:val="CommentText"/>
      </w:pPr>
      <w:r>
        <w:rPr>
          <w:rStyle w:val="CommentReference"/>
        </w:rPr>
        <w:annotationRef/>
      </w:r>
      <w:r>
        <w:t>This sentence does not make sense. It mixes slope and confidence interval. Please reword to explain better.</w:t>
      </w:r>
    </w:p>
  </w:comment>
  <w:comment w:id="507" w:author="John J" w:date="2018-05-28T15:28:00Z" w:initials="JWJ">
    <w:p w14:paraId="0589C7AD" w14:textId="3CF9CC56" w:rsidR="001D704C" w:rsidRDefault="001D704C">
      <w:pPr>
        <w:pStyle w:val="CommentText"/>
      </w:pPr>
      <w:r>
        <w:rPr>
          <w:rStyle w:val="CommentReference"/>
        </w:rPr>
        <w:annotationRef/>
      </w:r>
      <w:r>
        <w:t>I am not sure you can do this for confidence intervals but we will leave it for now.</w:t>
      </w:r>
    </w:p>
  </w:comment>
  <w:comment w:id="508" w:author="John J" w:date="2018-05-28T13:59:00Z" w:initials="JWJ">
    <w:p w14:paraId="631F2F6D" w14:textId="0D6B7413" w:rsidR="00866C5D" w:rsidRDefault="00866C5D">
      <w:pPr>
        <w:pStyle w:val="CommentText"/>
      </w:pPr>
      <w:r>
        <w:rPr>
          <w:rStyle w:val="CommentReference"/>
        </w:rPr>
        <w:annotationRef/>
      </w:r>
      <w:r>
        <w:t>Which site?</w:t>
      </w:r>
    </w:p>
  </w:comment>
  <w:comment w:id="509" w:author="John J" w:date="2018-05-28T15:30:00Z" w:initials="JWJ">
    <w:p w14:paraId="325E4A1C" w14:textId="46AF31DF" w:rsidR="00F95755" w:rsidRDefault="00F95755">
      <w:pPr>
        <w:pStyle w:val="CommentText"/>
      </w:pPr>
      <w:r>
        <w:rPr>
          <w:rStyle w:val="CommentReference"/>
        </w:rPr>
        <w:annotationRef/>
      </w:r>
      <w:r>
        <w:t>Just the confidence intervals included in Figure 30, then what is the middle vertical line in each? How is this derived? You explain how the range was derived by the overlap in the confidence interval but what about the slope shown in Figure 30. Figure 7 shows 2 slopes (27.86 and 27.48). You could plot each in Figure 30 to avoid inaccurately combining data using overlaps.</w:t>
      </w:r>
    </w:p>
  </w:comment>
  <w:comment w:id="512" w:author="John J" w:date="2018-05-28T15:09:00Z" w:initials="JWJ">
    <w:p w14:paraId="46B09CD2" w14:textId="48EA7EE1" w:rsidR="00866C5D" w:rsidRDefault="00866C5D">
      <w:pPr>
        <w:pStyle w:val="CommentText"/>
      </w:pPr>
      <w:r>
        <w:rPr>
          <w:rStyle w:val="CommentReference"/>
        </w:rPr>
        <w:annotationRef/>
      </w:r>
      <w:r>
        <w:t>Name of what. Better to label Site Comparisons? Or something like that.</w:t>
      </w:r>
    </w:p>
  </w:comment>
  <w:comment w:id="513" w:author="John J" w:date="2018-05-28T15:09:00Z" w:initials="JWJ">
    <w:p w14:paraId="1EA98705" w14:textId="66B8480A" w:rsidR="00866C5D" w:rsidRDefault="00866C5D">
      <w:pPr>
        <w:pStyle w:val="CommentText"/>
      </w:pPr>
      <w:r>
        <w:rPr>
          <w:rStyle w:val="CommentReference"/>
        </w:rPr>
        <w:annotationRef/>
      </w:r>
      <w:r>
        <w:t>Have to add units here or below</w:t>
      </w:r>
    </w:p>
  </w:comment>
  <w:comment w:id="514" w:author="John J" w:date="2018-05-28T15:37:00Z" w:initials="JWJ">
    <w:p w14:paraId="7ED16E4A" w14:textId="30C35BDF" w:rsidR="00F95755" w:rsidRDefault="00F95755">
      <w:pPr>
        <w:pStyle w:val="CommentText"/>
      </w:pPr>
      <w:r>
        <w:rPr>
          <w:rStyle w:val="CommentReference"/>
        </w:rPr>
        <w:annotationRef/>
      </w:r>
      <w:r>
        <w:t>Is this the difference between the minimum and maximum values produced from the bootstrap method? You need to tell the reader exactly how this was derived and how it relates to what you have in the table and plot.</w:t>
      </w:r>
    </w:p>
  </w:comment>
  <w:comment w:id="515" w:author="John J" w:date="2018-05-28T15:33:00Z" w:initials="JWJ">
    <w:p w14:paraId="023B20C5" w14:textId="77777777" w:rsidR="00F95755" w:rsidRDefault="00F95755">
      <w:pPr>
        <w:pStyle w:val="CommentText"/>
      </w:pPr>
      <w:r>
        <w:rPr>
          <w:rStyle w:val="CommentReference"/>
        </w:rPr>
        <w:annotationRef/>
      </w:r>
      <w:r>
        <w:t>This is a table. Please change all occurrences to tables and not figures.</w:t>
      </w:r>
    </w:p>
    <w:p w14:paraId="4A190483" w14:textId="5AA5C6AD" w:rsidR="00F95755" w:rsidRDefault="00F95755">
      <w:pPr>
        <w:pStyle w:val="CommentText"/>
      </w:pPr>
      <w:r>
        <w:t>And please fix table formatting (last rows).</w:t>
      </w:r>
    </w:p>
  </w:comment>
  <w:comment w:id="526" w:author="John J" w:date="2018-05-28T15:40:00Z" w:initials="JWJ">
    <w:p w14:paraId="62BC393B" w14:textId="06CDC108" w:rsidR="00AE51FB" w:rsidRDefault="00AE51FB">
      <w:pPr>
        <w:pStyle w:val="CommentText"/>
      </w:pPr>
      <w:r>
        <w:rPr>
          <w:rStyle w:val="CommentReference"/>
        </w:rPr>
        <w:annotationRef/>
      </w:r>
      <w:r>
        <w:t>Awkward sentence. Please rewrite. Just describe in simple words, i.e. linear regression of 51 differences in elevation shown as a solid red line. Then describe blue…</w:t>
      </w:r>
    </w:p>
  </w:comment>
  <w:comment w:id="528" w:author="John J" w:date="2018-05-28T15:43:00Z" w:initials="JWJ">
    <w:p w14:paraId="1E73063B" w14:textId="763346A9" w:rsidR="00AE51FB" w:rsidRDefault="00AE51FB">
      <w:pPr>
        <w:pStyle w:val="CommentText"/>
      </w:pPr>
      <w:r>
        <w:rPr>
          <w:rStyle w:val="CommentReference"/>
        </w:rPr>
        <w:annotationRef/>
      </w:r>
      <w:r>
        <w:t>Please reword, accounting for comments in the last figure caption.</w:t>
      </w:r>
    </w:p>
  </w:comment>
  <w:comment w:id="529" w:author="John J" w:date="2018-05-28T15:45:00Z" w:initials="JWJ">
    <w:p w14:paraId="282AC439" w14:textId="6A5D32A0" w:rsidR="00AE51FB" w:rsidRDefault="00AE51FB">
      <w:pPr>
        <w:pStyle w:val="CommentText"/>
      </w:pPr>
      <w:r>
        <w:rPr>
          <w:rStyle w:val="CommentReference"/>
        </w:rPr>
        <w:annotationRef/>
      </w:r>
      <w:r>
        <w:t>Please revise all the following sections accounting for the comments in the first comparison. But please organize a meeting or phone call to discuss any of this if you cannot understand my comments, before you spend time revising this.</w:t>
      </w:r>
    </w:p>
  </w:comment>
  <w:comment w:id="556" w:author="John J" w:date="2018-05-28T15:47:00Z" w:initials="JWJ">
    <w:p w14:paraId="6E6D862C" w14:textId="77777777" w:rsidR="00A470BE" w:rsidRDefault="00AE51FB">
      <w:pPr>
        <w:pStyle w:val="CommentText"/>
      </w:pPr>
      <w:r>
        <w:rPr>
          <w:rStyle w:val="CommentReference"/>
        </w:rPr>
        <w:annotationRef/>
      </w:r>
      <w:r w:rsidR="00A470BE">
        <w:t>Need to revise… you cannot refer to a table in a section heading. It could be revised to “</w:t>
      </w:r>
      <w:r>
        <w:t xml:space="preserve">Summary of GIA </w:t>
      </w:r>
      <w:r w:rsidR="00A470BE">
        <w:t xml:space="preserve">Calculations”? </w:t>
      </w:r>
      <w:proofErr w:type="gramStart"/>
      <w:r w:rsidR="00A470BE">
        <w:t>since</w:t>
      </w:r>
      <w:proofErr w:type="gramEnd"/>
      <w:r w:rsidR="00A470BE">
        <w:t xml:space="preserve"> this compares to the previous section headings but differentiates, as well.</w:t>
      </w:r>
    </w:p>
    <w:p w14:paraId="5EC92992" w14:textId="77777777" w:rsidR="00A470BE" w:rsidRDefault="00A470BE">
      <w:pPr>
        <w:pStyle w:val="CommentText"/>
      </w:pPr>
    </w:p>
    <w:p w14:paraId="123863CF" w14:textId="20CDC01F" w:rsidR="00A470BE" w:rsidRDefault="00A470BE">
      <w:pPr>
        <w:pStyle w:val="CommentText"/>
      </w:pPr>
      <w:r>
        <w:t>Also have to add text describing the results between sites. In the previous section you described comparisons between paired sites, basically stating if they produced similar results or not. In this section, you have a chance to describe all of them together, with the help of your table. So, please consider addressing these questions…</w:t>
      </w:r>
    </w:p>
    <w:p w14:paraId="57DBD89E" w14:textId="06017A34" w:rsidR="00A470BE" w:rsidRDefault="00A470BE" w:rsidP="00A470BE">
      <w:pPr>
        <w:pStyle w:val="CommentText"/>
        <w:numPr>
          <w:ilvl w:val="0"/>
          <w:numId w:val="1"/>
        </w:numPr>
      </w:pPr>
      <w:r>
        <w:t>How many study sites?</w:t>
      </w:r>
    </w:p>
    <w:p w14:paraId="69D34557" w14:textId="01B9DC6F" w:rsidR="00A470BE" w:rsidRDefault="00A470BE" w:rsidP="00A470BE">
      <w:pPr>
        <w:pStyle w:val="CommentText"/>
        <w:numPr>
          <w:ilvl w:val="0"/>
          <w:numId w:val="1"/>
        </w:numPr>
      </w:pPr>
      <w:r>
        <w:t>How many comparisons? (refer to table showing all)</w:t>
      </w:r>
    </w:p>
    <w:p w14:paraId="524A42FF" w14:textId="77777777" w:rsidR="00A470BE" w:rsidRDefault="00A470BE" w:rsidP="00A470BE">
      <w:pPr>
        <w:pStyle w:val="CommentText"/>
        <w:numPr>
          <w:ilvl w:val="0"/>
          <w:numId w:val="1"/>
        </w:numPr>
      </w:pPr>
      <w:r>
        <w:t xml:space="preserve"> How many pairs were similar in “forward and backwards”</w:t>
      </w:r>
      <w:proofErr w:type="gramStart"/>
      <w:r>
        <w:t>.</w:t>
      </w:r>
      <w:proofErr w:type="gramEnd"/>
      <w:r>
        <w:t xml:space="preserve"> And how many were not?</w:t>
      </w:r>
    </w:p>
    <w:p w14:paraId="2938EA89" w14:textId="77777777" w:rsidR="00AE51FB" w:rsidRDefault="00A470BE" w:rsidP="00A470BE">
      <w:pPr>
        <w:pStyle w:val="CommentText"/>
        <w:numPr>
          <w:ilvl w:val="0"/>
          <w:numId w:val="1"/>
        </w:numPr>
      </w:pPr>
      <w:r>
        <w:t>Were any or all comparisons similar in calculated rates of GIA?</w:t>
      </w:r>
    </w:p>
    <w:p w14:paraId="146C1F3C" w14:textId="377CD226" w:rsidR="00A470BE" w:rsidRDefault="00A470BE" w:rsidP="00A470BE">
      <w:pPr>
        <w:pStyle w:val="CommentText"/>
        <w:numPr>
          <w:ilvl w:val="0"/>
          <w:numId w:val="1"/>
        </w:numPr>
      </w:pPr>
      <w:r>
        <w:t>What were the rates and ranges for your sites? (</w:t>
      </w:r>
      <w:proofErr w:type="gramStart"/>
      <w:r>
        <w:t>this</w:t>
      </w:r>
      <w:proofErr w:type="gramEnd"/>
      <w:r>
        <w:t xml:space="preserve"> will help set up a comparison to previous work, that you set up in the previous section).</w:t>
      </w:r>
    </w:p>
  </w:comment>
  <w:comment w:id="558" w:author="John J" w:date="2018-05-28T16:00:00Z" w:initials="JWJ">
    <w:p w14:paraId="666C25D1" w14:textId="5B7AB482" w:rsidR="000E1BF6" w:rsidRDefault="000E1BF6">
      <w:pPr>
        <w:pStyle w:val="CommentText"/>
      </w:pPr>
      <w:r>
        <w:rPr>
          <w:rStyle w:val="CommentReference"/>
        </w:rPr>
        <w:annotationRef/>
      </w:r>
      <w:r>
        <w:t>Not sure the meaning of this, please reword. Do you mean the linear regression slope, interpreted to represent the process of GIA?</w:t>
      </w:r>
    </w:p>
  </w:comment>
  <w:comment w:id="563" w:author="John J" w:date="2018-05-28T16:02:00Z" w:initials="JWJ">
    <w:p w14:paraId="79C705E9" w14:textId="758986CD" w:rsidR="000E1BF6" w:rsidRDefault="000E1BF6">
      <w:pPr>
        <w:pStyle w:val="CommentText"/>
      </w:pPr>
      <w:r>
        <w:rPr>
          <w:rStyle w:val="CommentReference"/>
        </w:rPr>
        <w:annotationRef/>
      </w:r>
      <w:r>
        <w:t xml:space="preserve">We can discuss this </w:t>
      </w:r>
      <w:r>
        <w:t>more…</w:t>
      </w:r>
      <w:bookmarkStart w:id="564" w:name="_GoBack"/>
      <w:bookmarkEnd w:id="564"/>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6E0B0813" w15:done="0"/>
  <w15:commentEx w15:paraId="02D97B63" w15:done="0"/>
  <w15:commentEx w15:paraId="3841A5D5" w15:done="0"/>
  <w15:commentEx w15:paraId="4983A9A1" w15:done="0"/>
  <w15:commentEx w15:paraId="206B3018" w15:done="0"/>
  <w15:commentEx w15:paraId="642E0D6E" w15:done="0"/>
  <w15:commentEx w15:paraId="03213F7D" w15:done="0"/>
  <w15:commentEx w15:paraId="6B471850" w15:paraIdParent="03213F7D" w15:done="0"/>
  <w15:commentEx w15:paraId="7D3B885F" w15:done="0"/>
  <w15:commentEx w15:paraId="22B9EDB5" w15:paraIdParent="7D3B885F" w15:done="0"/>
  <w15:commentEx w15:paraId="3EA51028" w15:done="0"/>
  <w15:commentEx w15:paraId="30A68308" w15:done="0"/>
  <w15:commentEx w15:paraId="2CBC497C" w15:done="0"/>
  <w15:commentEx w15:paraId="2A257CD9" w15:done="0"/>
  <w15:commentEx w15:paraId="07630D20" w15:done="0"/>
  <w15:commentEx w15:paraId="02EB0076" w15:done="0"/>
  <w15:commentEx w15:paraId="0D48BB99" w15:done="0"/>
  <w15:commentEx w15:paraId="3ACD5249" w15:done="0"/>
  <w15:commentEx w15:paraId="748A03EA" w15:done="0"/>
  <w15:commentEx w15:paraId="5B82F97E" w15:done="0"/>
  <w15:commentEx w15:paraId="1FC8F7C5" w15:done="0"/>
  <w15:commentEx w15:paraId="57859639" w15:done="0"/>
  <w15:commentEx w15:paraId="56B7174F" w15:done="0"/>
  <w15:commentEx w15:paraId="3D50B0E0" w15:done="0"/>
  <w15:commentEx w15:paraId="247C0D82" w15:done="0"/>
  <w15:commentEx w15:paraId="1E84B415" w15:done="0"/>
  <w15:commentEx w15:paraId="6691EBF3" w15:done="0"/>
  <w15:commentEx w15:paraId="5547DFB0" w15:done="0"/>
  <w15:commentEx w15:paraId="0F285476" w15:done="0"/>
  <w15:commentEx w15:paraId="0370A93A" w15:done="0"/>
  <w15:commentEx w15:paraId="707A0A22" w15:done="0"/>
  <w15:commentEx w15:paraId="388E1257" w15:done="0"/>
  <w15:commentEx w15:paraId="7C886553" w15:done="0"/>
  <w15:commentEx w15:paraId="52B1CD35" w15:done="0"/>
  <w15:commentEx w15:paraId="24DA4475" w15:done="0"/>
  <w15:commentEx w15:paraId="05BEA619" w15:done="0"/>
  <w15:commentEx w15:paraId="5620C7C6" w15:done="0"/>
  <w15:commentEx w15:paraId="0589C7AD" w15:done="0"/>
  <w15:commentEx w15:paraId="631F2F6D" w15:done="0"/>
  <w15:commentEx w15:paraId="325E4A1C" w15:done="0"/>
  <w15:commentEx w15:paraId="46B09CD2" w15:done="0"/>
  <w15:commentEx w15:paraId="1EA98705" w15:done="0"/>
  <w15:commentEx w15:paraId="7ED16E4A" w15:done="0"/>
  <w15:commentEx w15:paraId="4A190483" w15:done="0"/>
  <w15:commentEx w15:paraId="62BC393B" w15:done="0"/>
  <w15:commentEx w15:paraId="1E73063B" w15:done="0"/>
  <w15:commentEx w15:paraId="282AC439" w15:done="0"/>
  <w15:commentEx w15:paraId="146C1F3C" w15:done="0"/>
  <w15:commentEx w15:paraId="666C25D1" w15:done="0"/>
  <w15:commentEx w15:paraId="79C705E9"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MS Gothic">
    <w:altName w:val="ＭＳ ゴシック"/>
    <w:panose1 w:val="020B0609070205080204"/>
    <w:charset w:val="80"/>
    <w:family w:val="modern"/>
    <w:pitch w:val="fixed"/>
    <w:sig w:usb0="E00002FF" w:usb1="6AC7FDFB" w:usb2="00000012" w:usb3="00000000" w:csb0="000200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2CE16BD5"/>
    <w:multiLevelType w:val="hybridMultilevel"/>
    <w:tmpl w:val="26342540"/>
    <w:lvl w:ilvl="0" w:tplc="1BCE0910">
      <w:start w:val="1"/>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John J">
    <w15:presenceInfo w15:providerId="None" w15:userId="John J"/>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embedSystemFonts/>
  <w:bordersDoNotSurroundHeader/>
  <w:bordersDoNotSurroundFooter/>
  <w:proofState w:spelling="clean" w:grammar="clean"/>
  <w:trackRevisions/>
  <w:defaultTabStop w:val="720"/>
  <w:drawingGridHorizontalSpacing w:val="120"/>
  <w:drawingGridVerticalSpacing w:val="120"/>
  <w:displayHorizontalDrawingGridEvery w:val="0"/>
  <w:displayVerticalDrawingGridEvery w:val="3"/>
  <w:doNotUseMarginsForDrawingGridOrigin/>
  <w:doNotShadeFormData/>
  <w:characterSpacingControl w:val="compressPunctuation"/>
  <w:doNotValidateAgainstSchema/>
  <w:doNotDemarcateInvalidXml/>
  <w:compat>
    <w:spaceForUL/>
    <w:balanceSingleByteDoubleByteWidth/>
    <w:doNotLeaveBackslashAlone/>
    <w:ulTrailSpace/>
    <w:doNotExpandShiftReturn/>
    <w:adjustLineHeightInTable/>
    <w:doNotUseHTMLParagraphAutoSpacing/>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F02A9"/>
    <w:rsid w:val="000208C4"/>
    <w:rsid w:val="00050196"/>
    <w:rsid w:val="000757C7"/>
    <w:rsid w:val="000C56D1"/>
    <w:rsid w:val="000E1BF6"/>
    <w:rsid w:val="00114437"/>
    <w:rsid w:val="001165AF"/>
    <w:rsid w:val="00176574"/>
    <w:rsid w:val="001D5B53"/>
    <w:rsid w:val="001D704C"/>
    <w:rsid w:val="0022160C"/>
    <w:rsid w:val="0022188C"/>
    <w:rsid w:val="002C0089"/>
    <w:rsid w:val="002C68BC"/>
    <w:rsid w:val="002F6E18"/>
    <w:rsid w:val="00361FAE"/>
    <w:rsid w:val="003F02A9"/>
    <w:rsid w:val="00420A18"/>
    <w:rsid w:val="00430125"/>
    <w:rsid w:val="00486253"/>
    <w:rsid w:val="00492D33"/>
    <w:rsid w:val="004E42C6"/>
    <w:rsid w:val="00520941"/>
    <w:rsid w:val="00533865"/>
    <w:rsid w:val="00544CC0"/>
    <w:rsid w:val="00590AD8"/>
    <w:rsid w:val="00590BA8"/>
    <w:rsid w:val="005E0337"/>
    <w:rsid w:val="00664CD3"/>
    <w:rsid w:val="00674262"/>
    <w:rsid w:val="007855D6"/>
    <w:rsid w:val="007A5D67"/>
    <w:rsid w:val="007C45C8"/>
    <w:rsid w:val="00825FC6"/>
    <w:rsid w:val="00835A0C"/>
    <w:rsid w:val="00866C5D"/>
    <w:rsid w:val="0089721C"/>
    <w:rsid w:val="008F298D"/>
    <w:rsid w:val="00985DBB"/>
    <w:rsid w:val="009B20C7"/>
    <w:rsid w:val="00A2613C"/>
    <w:rsid w:val="00A470BE"/>
    <w:rsid w:val="00A70248"/>
    <w:rsid w:val="00A7139E"/>
    <w:rsid w:val="00AE51FB"/>
    <w:rsid w:val="00C2018F"/>
    <w:rsid w:val="00CE7441"/>
    <w:rsid w:val="00DE6E69"/>
    <w:rsid w:val="00E819AE"/>
    <w:rsid w:val="00F95755"/>
    <w:rsid w:val="00FB761F"/>
    <w:rsid w:val="00FC7FD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522EE8A1"/>
  <w14:defaultImageDpi w14:val="0"/>
  <w15:docId w15:val="{2E11B254-062B-4764-9B98-B82780734F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lsdException w:name="annotation reference" w:semiHidden="1" w:unhideWhenUsed="1"/>
    <w:lsdException w:name="line number" w:semiHidden="1" w:unhideWhenUsed="1"/>
    <w:lsdException w:name="page number" w:semiHidden="1" w:unhideWhenUsed="1"/>
    <w:lsdException w:name="endnote reference" w:semiHidden="1"/>
    <w:lsdException w:name="endnote text" w:semiHidden="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99"/>
    <w:qFormat/>
    <w:pPr>
      <w:widowControl w:val="0"/>
      <w:autoSpaceDE w:val="0"/>
      <w:autoSpaceDN w:val="0"/>
      <w:adjustRightInd w:val="0"/>
      <w:spacing w:after="0" w:line="240" w:lineRule="auto"/>
    </w:pPr>
    <w:rPr>
      <w:rFonts w:ascii="Times New Roman" w:hAnsi="Times New Roman" w:cs="Times New Roman"/>
      <w:sz w:val="24"/>
      <w:szCs w:val="24"/>
    </w:rPr>
  </w:style>
  <w:style w:type="paragraph" w:styleId="Heading1">
    <w:name w:val="heading 1"/>
    <w:basedOn w:val="Normal"/>
    <w:next w:val="Normal"/>
    <w:link w:val="Heading1Char"/>
    <w:uiPriority w:val="99"/>
    <w:qFormat/>
    <w:pPr>
      <w:spacing w:before="440" w:after="60"/>
      <w:outlineLvl w:val="0"/>
    </w:pPr>
    <w:rPr>
      <w:rFonts w:ascii="Arial" w:hAnsi="Arial" w:cs="Arial"/>
      <w:b/>
      <w:bCs/>
      <w:sz w:val="34"/>
      <w:szCs w:val="34"/>
    </w:rPr>
  </w:style>
  <w:style w:type="paragraph" w:styleId="Heading2">
    <w:name w:val="heading 2"/>
    <w:basedOn w:val="Normal"/>
    <w:next w:val="Normal"/>
    <w:link w:val="Heading2Char"/>
    <w:uiPriority w:val="99"/>
    <w:qFormat/>
    <w:pPr>
      <w:spacing w:before="440" w:after="60"/>
      <w:outlineLvl w:val="1"/>
    </w:pPr>
    <w:rPr>
      <w:rFonts w:ascii="Arial" w:hAnsi="Arial" w:cs="Arial"/>
      <w:b/>
      <w:bCs/>
      <w:sz w:val="28"/>
      <w:szCs w:val="28"/>
    </w:rPr>
  </w:style>
  <w:style w:type="paragraph" w:styleId="Heading3">
    <w:name w:val="heading 3"/>
    <w:basedOn w:val="Normal"/>
    <w:next w:val="Normal"/>
    <w:link w:val="Heading3Char"/>
    <w:uiPriority w:val="99"/>
    <w:qFormat/>
    <w:pPr>
      <w:spacing w:before="440" w:after="60"/>
      <w:outlineLvl w:val="2"/>
    </w:pPr>
    <w:rPr>
      <w:rFonts w:ascii="Arial" w:hAnsi="Arial" w:cs="Arial"/>
      <w:b/>
      <w:bCs/>
    </w:rPr>
  </w:style>
  <w:style w:type="paragraph" w:styleId="Heading4">
    <w:name w:val="heading 4"/>
    <w:basedOn w:val="Normal"/>
    <w:next w:val="Normal"/>
    <w:link w:val="Heading4Char"/>
    <w:uiPriority w:val="99"/>
    <w:qFormat/>
    <w:pPr>
      <w:spacing w:before="440" w:after="60"/>
      <w:outlineLvl w:val="3"/>
    </w:pPr>
    <w:rPr>
      <w:rFonts w:ascii="Arial" w:hAnsi="Arial" w:cs="Arial"/>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ntents1">
    <w:name w:val="Contents 1"/>
    <w:basedOn w:val="Normal"/>
    <w:next w:val="Normal"/>
    <w:pPr>
      <w:ind w:left="720" w:hanging="431"/>
    </w:pPr>
  </w:style>
  <w:style w:type="paragraph" w:customStyle="1" w:styleId="Contents2">
    <w:name w:val="Contents 2"/>
    <w:basedOn w:val="Normal"/>
    <w:next w:val="Normal"/>
    <w:uiPriority w:val="99"/>
    <w:pPr>
      <w:ind w:left="1440" w:hanging="431"/>
    </w:pPr>
  </w:style>
  <w:style w:type="paragraph" w:customStyle="1" w:styleId="ArrowheadList">
    <w:name w:val="Arrowhead List"/>
    <w:uiPriority w:val="99"/>
    <w:pPr>
      <w:widowControl w:val="0"/>
      <w:autoSpaceDE w:val="0"/>
      <w:autoSpaceDN w:val="0"/>
      <w:adjustRightInd w:val="0"/>
      <w:spacing w:after="0" w:line="240" w:lineRule="auto"/>
      <w:ind w:left="720" w:hanging="431"/>
    </w:pPr>
    <w:rPr>
      <w:rFonts w:ascii="Times New Roman" w:hAnsi="Times New Roman" w:cs="Times New Roman"/>
      <w:sz w:val="24"/>
      <w:szCs w:val="24"/>
    </w:rPr>
  </w:style>
  <w:style w:type="paragraph" w:customStyle="1" w:styleId="LowerRomanList">
    <w:name w:val="Lower Roman List"/>
    <w:basedOn w:val="Normal"/>
    <w:uiPriority w:val="99"/>
    <w:pPr>
      <w:ind w:left="720" w:hanging="431"/>
    </w:pPr>
  </w:style>
  <w:style w:type="paragraph" w:customStyle="1" w:styleId="NumberedHeading1">
    <w:name w:val="Numbered Heading 1"/>
    <w:basedOn w:val="Heading1"/>
    <w:next w:val="Normal"/>
    <w:uiPriority w:val="99"/>
    <w:pPr>
      <w:tabs>
        <w:tab w:val="left" w:pos="431"/>
      </w:tabs>
      <w:spacing w:before="0" w:after="0"/>
      <w:outlineLvl w:val="9"/>
    </w:pPr>
    <w:rPr>
      <w:rFonts w:ascii="Times New Roman" w:hAnsi="Times New Roman" w:cs="Times New Roman"/>
      <w:b w:val="0"/>
      <w:bCs w:val="0"/>
      <w:sz w:val="24"/>
      <w:szCs w:val="24"/>
    </w:rPr>
  </w:style>
  <w:style w:type="paragraph" w:customStyle="1" w:styleId="NumberedHeading2">
    <w:name w:val="Numbered Heading 2"/>
    <w:basedOn w:val="Heading2"/>
    <w:next w:val="Normal"/>
    <w:uiPriority w:val="99"/>
    <w:pPr>
      <w:tabs>
        <w:tab w:val="left" w:pos="431"/>
      </w:tabs>
      <w:spacing w:before="0" w:after="0"/>
      <w:outlineLvl w:val="9"/>
    </w:pPr>
    <w:rPr>
      <w:rFonts w:ascii="Times New Roman" w:hAnsi="Times New Roman" w:cs="Times New Roman"/>
      <w:b w:val="0"/>
      <w:bCs w:val="0"/>
      <w:sz w:val="24"/>
      <w:szCs w:val="24"/>
    </w:rPr>
  </w:style>
  <w:style w:type="paragraph" w:customStyle="1" w:styleId="DiamondList">
    <w:name w:val="Diamond List"/>
    <w:uiPriority w:val="99"/>
    <w:pPr>
      <w:widowControl w:val="0"/>
      <w:autoSpaceDE w:val="0"/>
      <w:autoSpaceDN w:val="0"/>
      <w:adjustRightInd w:val="0"/>
      <w:spacing w:after="0" w:line="240" w:lineRule="auto"/>
      <w:ind w:left="720" w:hanging="431"/>
    </w:pPr>
    <w:rPr>
      <w:rFonts w:ascii="Times New Roman" w:hAnsi="Times New Roman" w:cs="Times New Roman"/>
      <w:sz w:val="24"/>
      <w:szCs w:val="24"/>
    </w:rPr>
  </w:style>
  <w:style w:type="paragraph" w:customStyle="1" w:styleId="Contents4">
    <w:name w:val="Contents 4"/>
    <w:basedOn w:val="Normal"/>
    <w:next w:val="Normal"/>
    <w:uiPriority w:val="99"/>
    <w:pPr>
      <w:ind w:left="2880" w:hanging="431"/>
    </w:pPr>
  </w:style>
  <w:style w:type="paragraph" w:customStyle="1" w:styleId="Contents3">
    <w:name w:val="Contents 3"/>
    <w:basedOn w:val="Normal"/>
    <w:next w:val="Normal"/>
    <w:uiPriority w:val="99"/>
    <w:pPr>
      <w:ind w:left="2160" w:hanging="431"/>
    </w:pPr>
  </w:style>
  <w:style w:type="paragraph" w:customStyle="1" w:styleId="NumberedHeading3">
    <w:name w:val="Numbered Heading 3"/>
    <w:basedOn w:val="Heading3"/>
    <w:next w:val="Normal"/>
    <w:uiPriority w:val="99"/>
    <w:pPr>
      <w:tabs>
        <w:tab w:val="left" w:pos="431"/>
      </w:tabs>
      <w:spacing w:before="0" w:after="0"/>
      <w:outlineLvl w:val="9"/>
    </w:pPr>
    <w:rPr>
      <w:rFonts w:ascii="Times New Roman" w:hAnsi="Times New Roman" w:cs="Times New Roman"/>
      <w:b w:val="0"/>
      <w:bCs w:val="0"/>
    </w:rPr>
  </w:style>
  <w:style w:type="paragraph" w:customStyle="1" w:styleId="NumberedList">
    <w:name w:val="Numbered List"/>
    <w:uiPriority w:val="99"/>
    <w:pPr>
      <w:widowControl w:val="0"/>
      <w:autoSpaceDE w:val="0"/>
      <w:autoSpaceDN w:val="0"/>
      <w:adjustRightInd w:val="0"/>
      <w:spacing w:after="0" w:line="240" w:lineRule="auto"/>
      <w:ind w:left="720" w:hanging="431"/>
    </w:pPr>
    <w:rPr>
      <w:rFonts w:ascii="Times New Roman" w:hAnsi="Times New Roman" w:cs="Times New Roman"/>
      <w:sz w:val="24"/>
      <w:szCs w:val="24"/>
    </w:rPr>
  </w:style>
  <w:style w:type="paragraph" w:styleId="EndnoteText">
    <w:name w:val="endnote text"/>
    <w:basedOn w:val="Normal"/>
    <w:link w:val="EndnoteTextChar"/>
    <w:uiPriority w:val="99"/>
  </w:style>
  <w:style w:type="character" w:customStyle="1" w:styleId="EndnoteTextChar">
    <w:name w:val="Endnote Text Char"/>
    <w:basedOn w:val="DefaultParagraphFont"/>
    <w:link w:val="EndnoteText"/>
    <w:uiPriority w:val="99"/>
    <w:semiHidden/>
    <w:rPr>
      <w:sz w:val="20"/>
      <w:szCs w:val="20"/>
    </w:rPr>
  </w:style>
  <w:style w:type="character" w:styleId="EndnoteReference">
    <w:name w:val="endnote reference"/>
    <w:basedOn w:val="DefaultParagraphFont"/>
    <w:uiPriority w:val="99"/>
    <w:rPr>
      <w:sz w:val="20"/>
      <w:szCs w:val="20"/>
      <w:vertAlign w:val="superscript"/>
    </w:rPr>
  </w:style>
  <w:style w:type="paragraph" w:customStyle="1" w:styleId="BulletList">
    <w:name w:val="Bullet List"/>
    <w:uiPriority w:val="99"/>
    <w:pPr>
      <w:widowControl w:val="0"/>
      <w:autoSpaceDE w:val="0"/>
      <w:autoSpaceDN w:val="0"/>
      <w:adjustRightInd w:val="0"/>
      <w:spacing w:after="0" w:line="240" w:lineRule="auto"/>
      <w:ind w:left="720" w:hanging="431"/>
    </w:pPr>
    <w:rPr>
      <w:rFonts w:ascii="Times New Roman" w:hAnsi="Times New Roman" w:cs="Times New Roman"/>
      <w:sz w:val="24"/>
      <w:szCs w:val="24"/>
    </w:rPr>
  </w:style>
  <w:style w:type="paragraph" w:customStyle="1" w:styleId="ChapterHeading">
    <w:name w:val="Chapter Heading"/>
    <w:basedOn w:val="NumberedHeading1"/>
    <w:next w:val="Normal"/>
    <w:uiPriority w:val="99"/>
    <w:pPr>
      <w:tabs>
        <w:tab w:val="clear" w:pos="431"/>
        <w:tab w:val="left" w:pos="1584"/>
      </w:tabs>
    </w:pPr>
  </w:style>
  <w:style w:type="paragraph" w:customStyle="1" w:styleId="SquareList">
    <w:name w:val="Square List"/>
    <w:uiPriority w:val="99"/>
    <w:pPr>
      <w:widowControl w:val="0"/>
      <w:autoSpaceDE w:val="0"/>
      <w:autoSpaceDN w:val="0"/>
      <w:adjustRightInd w:val="0"/>
      <w:spacing w:after="0" w:line="240" w:lineRule="auto"/>
      <w:ind w:left="720" w:hanging="431"/>
    </w:pPr>
    <w:rPr>
      <w:rFonts w:ascii="Times New Roman" w:hAnsi="Times New Roman" w:cs="Times New Roman"/>
      <w:sz w:val="24"/>
      <w:szCs w:val="24"/>
    </w:rPr>
  </w:style>
  <w:style w:type="paragraph" w:customStyle="1" w:styleId="DashedList">
    <w:name w:val="Dashed List"/>
    <w:uiPriority w:val="99"/>
    <w:pPr>
      <w:widowControl w:val="0"/>
      <w:autoSpaceDE w:val="0"/>
      <w:autoSpaceDN w:val="0"/>
      <w:adjustRightInd w:val="0"/>
      <w:spacing w:after="0" w:line="240" w:lineRule="auto"/>
      <w:ind w:left="720" w:hanging="431"/>
    </w:pPr>
    <w:rPr>
      <w:rFonts w:ascii="Times New Roman" w:hAnsi="Times New Roman" w:cs="Times New Roman"/>
      <w:sz w:val="24"/>
      <w:szCs w:val="24"/>
    </w:rPr>
  </w:style>
  <w:style w:type="character" w:customStyle="1" w:styleId="Heading3Char">
    <w:name w:val="Heading 3 Char"/>
    <w:basedOn w:val="DefaultParagraphFont"/>
    <w:link w:val="Heading3"/>
    <w:uiPriority w:val="9"/>
    <w:semiHidden/>
    <w:rPr>
      <w:rFonts w:asciiTheme="majorHAnsi" w:eastAsiaTheme="majorEastAsia" w:hAnsiTheme="majorHAnsi" w:cstheme="majorBidi"/>
      <w:b/>
      <w:bCs/>
      <w:sz w:val="26"/>
      <w:szCs w:val="26"/>
    </w:rPr>
  </w:style>
  <w:style w:type="paragraph" w:customStyle="1" w:styleId="TickList">
    <w:name w:val="Tick List"/>
    <w:uiPriority w:val="99"/>
    <w:pPr>
      <w:widowControl w:val="0"/>
      <w:autoSpaceDE w:val="0"/>
      <w:autoSpaceDN w:val="0"/>
      <w:adjustRightInd w:val="0"/>
      <w:spacing w:after="0" w:line="240" w:lineRule="auto"/>
      <w:ind w:left="720" w:hanging="431"/>
    </w:pPr>
    <w:rPr>
      <w:rFonts w:ascii="Times New Roman" w:hAnsi="Times New Roman" w:cs="Times New Roman"/>
      <w:sz w:val="24"/>
      <w:szCs w:val="24"/>
    </w:rPr>
  </w:style>
  <w:style w:type="paragraph" w:customStyle="1" w:styleId="HeartList">
    <w:name w:val="Heart List"/>
    <w:uiPriority w:val="99"/>
    <w:pPr>
      <w:widowControl w:val="0"/>
      <w:autoSpaceDE w:val="0"/>
      <w:autoSpaceDN w:val="0"/>
      <w:adjustRightInd w:val="0"/>
      <w:spacing w:after="0" w:line="240" w:lineRule="auto"/>
      <w:ind w:left="720" w:hanging="431"/>
    </w:pPr>
    <w:rPr>
      <w:rFonts w:ascii="Times New Roman" w:hAnsi="Times New Roman" w:cs="Times New Roman"/>
      <w:sz w:val="24"/>
      <w:szCs w:val="24"/>
    </w:rPr>
  </w:style>
  <w:style w:type="paragraph" w:customStyle="1" w:styleId="UpperRomanList">
    <w:name w:val="Upper Roman List"/>
    <w:basedOn w:val="NumberedList"/>
    <w:uiPriority w:val="99"/>
  </w:style>
  <w:style w:type="paragraph" w:customStyle="1" w:styleId="UpperCaseList">
    <w:name w:val="Upper Case List"/>
    <w:basedOn w:val="NumberedList"/>
    <w:uiPriority w:val="99"/>
  </w:style>
  <w:style w:type="paragraph" w:customStyle="1" w:styleId="Footnote">
    <w:name w:val="Footnote"/>
    <w:basedOn w:val="Normal"/>
    <w:uiPriority w:val="99"/>
    <w:pPr>
      <w:ind w:left="288" w:hanging="288"/>
    </w:pPr>
    <w:rPr>
      <w:sz w:val="20"/>
      <w:szCs w:val="20"/>
    </w:rPr>
  </w:style>
  <w:style w:type="paragraph" w:customStyle="1" w:styleId="HandList">
    <w:name w:val="Hand List"/>
    <w:uiPriority w:val="99"/>
    <w:pPr>
      <w:widowControl w:val="0"/>
      <w:autoSpaceDE w:val="0"/>
      <w:autoSpaceDN w:val="0"/>
      <w:adjustRightInd w:val="0"/>
      <w:spacing w:after="0" w:line="240" w:lineRule="auto"/>
      <w:ind w:left="720" w:hanging="431"/>
    </w:pPr>
    <w:rPr>
      <w:rFonts w:ascii="Times New Roman" w:hAnsi="Times New Roman" w:cs="Times New Roman"/>
      <w:sz w:val="24"/>
      <w:szCs w:val="24"/>
    </w:rPr>
  </w:style>
  <w:style w:type="paragraph" w:styleId="FootnoteText">
    <w:name w:val="footnote text"/>
    <w:basedOn w:val="Normal"/>
    <w:link w:val="FootnoteTextChar"/>
    <w:uiPriority w:val="99"/>
    <w:rPr>
      <w:sz w:val="20"/>
      <w:szCs w:val="20"/>
    </w:rPr>
  </w:style>
  <w:style w:type="character" w:customStyle="1" w:styleId="FootnoteTextChar">
    <w:name w:val="Footnote Text Char"/>
    <w:basedOn w:val="DefaultParagraphFont"/>
    <w:link w:val="FootnoteText"/>
    <w:uiPriority w:val="99"/>
    <w:semiHidden/>
    <w:rPr>
      <w:sz w:val="20"/>
      <w:szCs w:val="20"/>
    </w:rPr>
  </w:style>
  <w:style w:type="character" w:customStyle="1" w:styleId="Heading1Char">
    <w:name w:val="Heading 1 Char"/>
    <w:basedOn w:val="DefaultParagraphFont"/>
    <w:link w:val="Heading1"/>
    <w:uiPriority w:val="9"/>
    <w:rPr>
      <w:rFonts w:asciiTheme="majorHAnsi" w:eastAsiaTheme="majorEastAsia" w:hAnsiTheme="majorHAnsi" w:cstheme="majorBidi"/>
      <w:b/>
      <w:bCs/>
      <w:kern w:val="32"/>
      <w:sz w:val="32"/>
      <w:szCs w:val="32"/>
    </w:rPr>
  </w:style>
  <w:style w:type="character" w:customStyle="1" w:styleId="Heading2Char">
    <w:name w:val="Heading 2 Char"/>
    <w:basedOn w:val="DefaultParagraphFont"/>
    <w:link w:val="Heading2"/>
    <w:uiPriority w:val="9"/>
    <w:semiHidden/>
    <w:rPr>
      <w:rFonts w:asciiTheme="majorHAnsi" w:eastAsiaTheme="majorEastAsia" w:hAnsiTheme="majorHAnsi" w:cstheme="majorBidi"/>
      <w:b/>
      <w:bCs/>
      <w:i/>
      <w:iCs/>
      <w:sz w:val="28"/>
      <w:szCs w:val="28"/>
    </w:rPr>
  </w:style>
  <w:style w:type="paragraph" w:customStyle="1" w:styleId="ContentsHeader">
    <w:name w:val="Contents Header"/>
    <w:basedOn w:val="Normal"/>
    <w:next w:val="Normal"/>
    <w:uiPriority w:val="99"/>
    <w:pPr>
      <w:spacing w:before="240" w:after="120"/>
      <w:jc w:val="center"/>
    </w:pPr>
    <w:rPr>
      <w:rFonts w:ascii="Arial" w:hAnsi="Arial" w:cs="Arial"/>
      <w:b/>
      <w:bCs/>
      <w:sz w:val="32"/>
      <w:szCs w:val="32"/>
    </w:rPr>
  </w:style>
  <w:style w:type="character" w:customStyle="1" w:styleId="Heading4Char">
    <w:name w:val="Heading 4 Char"/>
    <w:basedOn w:val="DefaultParagraphFont"/>
    <w:link w:val="Heading4"/>
    <w:uiPriority w:val="9"/>
    <w:semiHidden/>
    <w:rPr>
      <w:b/>
      <w:bCs/>
      <w:sz w:val="28"/>
      <w:szCs w:val="28"/>
    </w:rPr>
  </w:style>
  <w:style w:type="paragraph" w:customStyle="1" w:styleId="LowerCaseList">
    <w:name w:val="Lower Case List"/>
    <w:basedOn w:val="NumberedList"/>
    <w:uiPriority w:val="99"/>
  </w:style>
  <w:style w:type="paragraph" w:styleId="BlockText">
    <w:name w:val="Block Text"/>
    <w:basedOn w:val="Normal"/>
    <w:uiPriority w:val="99"/>
    <w:pPr>
      <w:spacing w:after="120"/>
      <w:ind w:left="1440" w:right="1440"/>
    </w:pPr>
  </w:style>
  <w:style w:type="paragraph" w:styleId="PlainText">
    <w:name w:val="Plain Text"/>
    <w:basedOn w:val="Normal"/>
    <w:link w:val="PlainTextChar"/>
    <w:uiPriority w:val="99"/>
    <w:rPr>
      <w:rFonts w:ascii="Courier New" w:hAnsi="Courier New" w:cs="Courier New"/>
    </w:rPr>
  </w:style>
  <w:style w:type="character" w:customStyle="1" w:styleId="PlainTextChar">
    <w:name w:val="Plain Text Char"/>
    <w:basedOn w:val="DefaultParagraphFont"/>
    <w:link w:val="PlainText"/>
    <w:uiPriority w:val="99"/>
    <w:semiHidden/>
    <w:rPr>
      <w:rFonts w:ascii="Courier New" w:hAnsi="Courier New" w:cs="Courier New"/>
      <w:sz w:val="20"/>
      <w:szCs w:val="20"/>
    </w:rPr>
  </w:style>
  <w:style w:type="paragraph" w:customStyle="1" w:styleId="SectionHeading">
    <w:name w:val="Section Heading"/>
    <w:basedOn w:val="NumberedHeading1"/>
    <w:next w:val="Normal"/>
    <w:uiPriority w:val="99"/>
    <w:pPr>
      <w:tabs>
        <w:tab w:val="clear" w:pos="431"/>
        <w:tab w:val="left" w:pos="1584"/>
      </w:tabs>
    </w:pPr>
  </w:style>
  <w:style w:type="paragraph" w:customStyle="1" w:styleId="ImpliesList">
    <w:name w:val="Implies List"/>
    <w:uiPriority w:val="99"/>
    <w:pPr>
      <w:widowControl w:val="0"/>
      <w:autoSpaceDE w:val="0"/>
      <w:autoSpaceDN w:val="0"/>
      <w:adjustRightInd w:val="0"/>
      <w:spacing w:after="0" w:line="240" w:lineRule="auto"/>
      <w:ind w:left="720" w:hanging="431"/>
    </w:pPr>
    <w:rPr>
      <w:rFonts w:ascii="Times New Roman" w:hAnsi="Times New Roman" w:cs="Times New Roman"/>
      <w:sz w:val="24"/>
      <w:szCs w:val="24"/>
    </w:rPr>
  </w:style>
  <w:style w:type="paragraph" w:customStyle="1" w:styleId="BoxList">
    <w:name w:val="Box List"/>
    <w:uiPriority w:val="99"/>
    <w:pPr>
      <w:widowControl w:val="0"/>
      <w:autoSpaceDE w:val="0"/>
      <w:autoSpaceDN w:val="0"/>
      <w:adjustRightInd w:val="0"/>
      <w:spacing w:after="0" w:line="240" w:lineRule="auto"/>
      <w:ind w:left="720" w:hanging="431"/>
    </w:pPr>
    <w:rPr>
      <w:rFonts w:ascii="Times New Roman" w:hAnsi="Times New Roman" w:cs="Times New Roman"/>
      <w:sz w:val="24"/>
      <w:szCs w:val="24"/>
    </w:rPr>
  </w:style>
  <w:style w:type="paragraph" w:customStyle="1" w:styleId="StarList">
    <w:name w:val="Star List"/>
    <w:uiPriority w:val="99"/>
    <w:pPr>
      <w:widowControl w:val="0"/>
      <w:autoSpaceDE w:val="0"/>
      <w:autoSpaceDN w:val="0"/>
      <w:adjustRightInd w:val="0"/>
      <w:spacing w:after="0" w:line="240" w:lineRule="auto"/>
      <w:ind w:left="720" w:hanging="431"/>
    </w:pPr>
    <w:rPr>
      <w:rFonts w:ascii="Times New Roman" w:hAnsi="Times New Roman" w:cs="Times New Roman"/>
      <w:sz w:val="24"/>
      <w:szCs w:val="24"/>
    </w:rPr>
  </w:style>
  <w:style w:type="character" w:styleId="FootnoteReference">
    <w:name w:val="footnote reference"/>
    <w:basedOn w:val="DefaultParagraphFont"/>
    <w:uiPriority w:val="99"/>
    <w:rPr>
      <w:sz w:val="20"/>
      <w:szCs w:val="20"/>
      <w:vertAlign w:val="superscript"/>
    </w:rPr>
  </w:style>
  <w:style w:type="paragraph" w:customStyle="1" w:styleId="TriangleList">
    <w:name w:val="Triangle List"/>
    <w:uiPriority w:val="99"/>
    <w:pPr>
      <w:widowControl w:val="0"/>
      <w:autoSpaceDE w:val="0"/>
      <w:autoSpaceDN w:val="0"/>
      <w:adjustRightInd w:val="0"/>
      <w:spacing w:after="0" w:line="240" w:lineRule="auto"/>
      <w:ind w:left="720" w:hanging="431"/>
    </w:pPr>
    <w:rPr>
      <w:rFonts w:ascii="Times New Roman" w:hAnsi="Times New Roman" w:cs="Times New Roman"/>
      <w:sz w:val="24"/>
      <w:szCs w:val="24"/>
    </w:rPr>
  </w:style>
  <w:style w:type="paragraph" w:customStyle="1" w:styleId="Endnote">
    <w:name w:val="Endnote"/>
    <w:basedOn w:val="Normal"/>
    <w:uiPriority w:val="99"/>
    <w:pPr>
      <w:ind w:left="288" w:hanging="288"/>
    </w:pPr>
  </w:style>
  <w:style w:type="character" w:styleId="CommentReference">
    <w:name w:val="annotation reference"/>
    <w:basedOn w:val="DefaultParagraphFont"/>
    <w:uiPriority w:val="99"/>
    <w:semiHidden/>
    <w:unhideWhenUsed/>
    <w:rsid w:val="003F02A9"/>
    <w:rPr>
      <w:sz w:val="16"/>
      <w:szCs w:val="16"/>
    </w:rPr>
  </w:style>
  <w:style w:type="paragraph" w:styleId="CommentText">
    <w:name w:val="annotation text"/>
    <w:basedOn w:val="Normal"/>
    <w:link w:val="CommentTextChar"/>
    <w:uiPriority w:val="99"/>
    <w:semiHidden/>
    <w:unhideWhenUsed/>
    <w:rsid w:val="003F02A9"/>
    <w:rPr>
      <w:sz w:val="20"/>
      <w:szCs w:val="20"/>
    </w:rPr>
  </w:style>
  <w:style w:type="character" w:customStyle="1" w:styleId="CommentTextChar">
    <w:name w:val="Comment Text Char"/>
    <w:basedOn w:val="DefaultParagraphFont"/>
    <w:link w:val="CommentText"/>
    <w:uiPriority w:val="99"/>
    <w:semiHidden/>
    <w:rsid w:val="003F02A9"/>
    <w:rPr>
      <w:rFonts w:ascii="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3F02A9"/>
    <w:rPr>
      <w:b/>
      <w:bCs/>
    </w:rPr>
  </w:style>
  <w:style w:type="character" w:customStyle="1" w:styleId="CommentSubjectChar">
    <w:name w:val="Comment Subject Char"/>
    <w:basedOn w:val="CommentTextChar"/>
    <w:link w:val="CommentSubject"/>
    <w:uiPriority w:val="99"/>
    <w:semiHidden/>
    <w:rsid w:val="003F02A9"/>
    <w:rPr>
      <w:rFonts w:ascii="Times New Roman" w:hAnsi="Times New Roman" w:cs="Times New Roman"/>
      <w:b/>
      <w:bCs/>
      <w:sz w:val="20"/>
      <w:szCs w:val="20"/>
    </w:rPr>
  </w:style>
  <w:style w:type="paragraph" w:styleId="BalloonText">
    <w:name w:val="Balloon Text"/>
    <w:basedOn w:val="Normal"/>
    <w:link w:val="BalloonTextChar"/>
    <w:uiPriority w:val="99"/>
    <w:semiHidden/>
    <w:unhideWhenUsed/>
    <w:rsid w:val="003F02A9"/>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F02A9"/>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microsoft.com/office/2011/relationships/commentsExtended" Target="commentsExtended.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5" Type="http://schemas.openxmlformats.org/officeDocument/2006/relationships/comments" Target="comment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microsoft.com/office/2011/relationships/people" Target="people.xml"/><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502</TotalTime>
  <Pages>54</Pages>
  <Words>11627</Words>
  <Characters>66275</Characters>
  <Application>Microsoft Office Word</Application>
  <DocSecurity>0</DocSecurity>
  <Lines>552</Lines>
  <Paragraphs>155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77747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John J</dc:creator>
  <cp:keywords/>
  <dc:description/>
  <cp:lastModifiedBy>John J</cp:lastModifiedBy>
  <cp:revision>25</cp:revision>
  <dcterms:created xsi:type="dcterms:W3CDTF">2018-05-18T17:11:00Z</dcterms:created>
  <dcterms:modified xsi:type="dcterms:W3CDTF">2018-05-28T20:02:00Z</dcterms:modified>
</cp:coreProperties>
</file>